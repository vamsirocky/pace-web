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5F17D"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CS640 – Computer Science Project Dissertation</w:t>
      </w:r>
      <w:r w:rsidRPr="004823AA">
        <w:rPr>
          <w:rStyle w:val="eop"/>
          <w:rFonts w:eastAsiaTheme="majorEastAsia"/>
          <w:sz w:val="36"/>
          <w:szCs w:val="36"/>
        </w:rPr>
        <w:t> </w:t>
      </w:r>
    </w:p>
    <w:p w14:paraId="6C3E3009"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eop"/>
          <w:rFonts w:eastAsiaTheme="majorEastAsia"/>
          <w:sz w:val="36"/>
          <w:szCs w:val="36"/>
        </w:rPr>
        <w:t> </w:t>
      </w:r>
    </w:p>
    <w:p w14:paraId="28C5AB34"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40"/>
          <w:szCs w:val="40"/>
          <w:lang w:val="en-IN"/>
        </w:rPr>
        <w:t>P.A.C.E: A Website for Tracking &amp; Contributing to Sustainable Development Goals.</w:t>
      </w:r>
      <w:r w:rsidRPr="004823AA">
        <w:rPr>
          <w:rStyle w:val="eop"/>
          <w:rFonts w:eastAsiaTheme="majorEastAsia"/>
          <w:sz w:val="40"/>
          <w:szCs w:val="40"/>
        </w:rPr>
        <w:t> </w:t>
      </w:r>
    </w:p>
    <w:p w14:paraId="4245ACF4"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eop"/>
          <w:rFonts w:eastAsiaTheme="majorEastAsia"/>
          <w:sz w:val="36"/>
          <w:szCs w:val="36"/>
        </w:rPr>
        <w:t> </w:t>
      </w:r>
    </w:p>
    <w:p w14:paraId="0608D5ED"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 xml:space="preserve">Student Name: Vamsi Krishna Kancharapu </w:t>
      </w:r>
      <w:r w:rsidRPr="004823AA">
        <w:rPr>
          <w:rStyle w:val="eop"/>
          <w:rFonts w:eastAsiaTheme="majorEastAsia"/>
          <w:sz w:val="36"/>
          <w:szCs w:val="36"/>
        </w:rPr>
        <w:t> </w:t>
      </w:r>
    </w:p>
    <w:p w14:paraId="1C038AF0"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Student Number: 24252051</w:t>
      </w:r>
      <w:r w:rsidRPr="004823AA">
        <w:rPr>
          <w:rStyle w:val="eop"/>
          <w:rFonts w:eastAsiaTheme="majorEastAsia"/>
          <w:sz w:val="36"/>
          <w:szCs w:val="36"/>
        </w:rPr>
        <w:t> </w:t>
      </w:r>
    </w:p>
    <w:p w14:paraId="4EF5E89C"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Year: 2024 – 2025</w:t>
      </w:r>
      <w:r w:rsidRPr="004823AA">
        <w:rPr>
          <w:rStyle w:val="eop"/>
          <w:rFonts w:eastAsiaTheme="majorEastAsia"/>
          <w:sz w:val="36"/>
          <w:szCs w:val="36"/>
        </w:rPr>
        <w:t> </w:t>
      </w:r>
    </w:p>
    <w:p w14:paraId="4AE99731"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eop"/>
          <w:rFonts w:eastAsiaTheme="majorEastAsia"/>
          <w:sz w:val="36"/>
          <w:szCs w:val="36"/>
        </w:rPr>
        <w:t> </w:t>
      </w:r>
    </w:p>
    <w:p w14:paraId="7E5A0990" w14:textId="77777777" w:rsidR="0048176A" w:rsidRPr="004823AA" w:rsidRDefault="0048176A" w:rsidP="0048176A">
      <w:pPr>
        <w:pStyle w:val="paragraph"/>
        <w:spacing w:before="0" w:beforeAutospacing="0" w:after="0" w:afterAutospacing="0"/>
        <w:jc w:val="center"/>
        <w:textAlignment w:val="baseline"/>
        <w:rPr>
          <w:rStyle w:val="eop"/>
          <w:rFonts w:eastAsiaTheme="majorEastAsia"/>
          <w:sz w:val="36"/>
          <w:szCs w:val="36"/>
        </w:rPr>
      </w:pPr>
      <w:r w:rsidRPr="004823AA">
        <w:rPr>
          <w:rStyle w:val="normaltextrun"/>
          <w:rFonts w:eastAsiaTheme="majorEastAsia"/>
          <w:sz w:val="36"/>
          <w:szCs w:val="36"/>
        </w:rPr>
        <w:t>Course: MSc Computer Science (Software Engineering)</w:t>
      </w:r>
      <w:r w:rsidRPr="004823AA">
        <w:rPr>
          <w:rStyle w:val="eop"/>
          <w:rFonts w:eastAsiaTheme="majorEastAsia"/>
          <w:sz w:val="36"/>
          <w:szCs w:val="36"/>
        </w:rPr>
        <w:t> </w:t>
      </w:r>
    </w:p>
    <w:p w14:paraId="5F2DE68D" w14:textId="77777777" w:rsidR="0048176A" w:rsidRPr="004823AA" w:rsidRDefault="0048176A" w:rsidP="0048176A">
      <w:pPr>
        <w:pStyle w:val="paragraph"/>
        <w:spacing w:before="0" w:beforeAutospacing="0" w:after="0" w:afterAutospacing="0"/>
        <w:jc w:val="center"/>
        <w:textAlignment w:val="baseline"/>
        <w:rPr>
          <w:rStyle w:val="eop"/>
          <w:rFonts w:eastAsiaTheme="majorEastAsia"/>
          <w:sz w:val="36"/>
          <w:szCs w:val="36"/>
        </w:rPr>
      </w:pPr>
    </w:p>
    <w:p w14:paraId="7EF29832" w14:textId="77777777" w:rsidR="0048176A" w:rsidRPr="004823AA" w:rsidRDefault="0048176A" w:rsidP="0048176A">
      <w:pPr>
        <w:pStyle w:val="paragraph"/>
        <w:spacing w:before="0" w:beforeAutospacing="0" w:after="0" w:afterAutospacing="0"/>
        <w:jc w:val="center"/>
        <w:textAlignment w:val="baseline"/>
        <w:rPr>
          <w:sz w:val="22"/>
          <w:szCs w:val="22"/>
        </w:rPr>
      </w:pPr>
    </w:p>
    <w:p w14:paraId="3BC5A25C" w14:textId="77777777" w:rsidR="0048176A" w:rsidRPr="004823AA" w:rsidRDefault="0048176A" w:rsidP="0048176A">
      <w:pPr>
        <w:pStyle w:val="paragraph"/>
        <w:spacing w:before="0" w:beforeAutospacing="0" w:after="0" w:afterAutospacing="0"/>
        <w:jc w:val="center"/>
        <w:textAlignment w:val="baseline"/>
        <w:rPr>
          <w:rStyle w:val="eop"/>
          <w:rFonts w:eastAsiaTheme="majorEastAsia"/>
          <w:sz w:val="36"/>
          <w:szCs w:val="36"/>
        </w:rPr>
      </w:pPr>
      <w:r w:rsidRPr="004823AA">
        <w:rPr>
          <w:rStyle w:val="wacimagecontainer"/>
          <w:rFonts w:eastAsiaTheme="majorEastAsia"/>
          <w:noProof/>
          <w:color w:val="000000"/>
          <w:sz w:val="22"/>
          <w:szCs w:val="22"/>
          <w:shd w:val="clear" w:color="auto" w:fill="E1E3E6"/>
        </w:rPr>
        <w:drawing>
          <wp:inline distT="0" distB="0" distL="0" distR="0" wp14:anchorId="125EE6A5" wp14:editId="5DC3096D">
            <wp:extent cx="1909445" cy="860425"/>
            <wp:effectExtent l="0" t="0" r="0" b="3175"/>
            <wp:docPr id="139719319" name="Picture 1" descr="Maynooth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nooth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9445" cy="860425"/>
                    </a:xfrm>
                    <a:prstGeom prst="rect">
                      <a:avLst/>
                    </a:prstGeom>
                    <a:noFill/>
                    <a:ln>
                      <a:noFill/>
                    </a:ln>
                  </pic:spPr>
                </pic:pic>
              </a:graphicData>
            </a:graphic>
          </wp:inline>
        </w:drawing>
      </w:r>
      <w:r w:rsidRPr="004823AA">
        <w:rPr>
          <w:rStyle w:val="eop"/>
          <w:rFonts w:eastAsiaTheme="majorEastAsia"/>
          <w:sz w:val="36"/>
          <w:szCs w:val="36"/>
        </w:rPr>
        <w:t> </w:t>
      </w:r>
    </w:p>
    <w:p w14:paraId="27F2885A" w14:textId="77777777" w:rsidR="0048176A" w:rsidRPr="004823AA" w:rsidRDefault="0048176A" w:rsidP="0048176A">
      <w:pPr>
        <w:pStyle w:val="paragraph"/>
        <w:spacing w:before="0" w:beforeAutospacing="0" w:after="0" w:afterAutospacing="0"/>
        <w:jc w:val="center"/>
        <w:textAlignment w:val="baseline"/>
        <w:rPr>
          <w:rStyle w:val="eop"/>
          <w:rFonts w:eastAsiaTheme="majorEastAsia"/>
          <w:sz w:val="36"/>
          <w:szCs w:val="36"/>
        </w:rPr>
      </w:pPr>
    </w:p>
    <w:p w14:paraId="1E65B1E0" w14:textId="77777777" w:rsidR="0048176A" w:rsidRPr="004823AA" w:rsidRDefault="0048176A" w:rsidP="0048176A">
      <w:pPr>
        <w:pStyle w:val="paragraph"/>
        <w:spacing w:before="0" w:beforeAutospacing="0" w:after="0" w:afterAutospacing="0"/>
        <w:jc w:val="center"/>
        <w:textAlignment w:val="baseline"/>
        <w:rPr>
          <w:sz w:val="22"/>
          <w:szCs w:val="22"/>
        </w:rPr>
      </w:pPr>
    </w:p>
    <w:p w14:paraId="3E65954C"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Department of Computer Science </w:t>
      </w:r>
      <w:r w:rsidRPr="004823AA">
        <w:rPr>
          <w:rStyle w:val="eop"/>
          <w:rFonts w:eastAsiaTheme="majorEastAsia"/>
          <w:sz w:val="36"/>
          <w:szCs w:val="36"/>
        </w:rPr>
        <w:t> </w:t>
      </w:r>
    </w:p>
    <w:p w14:paraId="5A1D63EB"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Maynooth University, Maynooth</w:t>
      </w:r>
      <w:r w:rsidRPr="004823AA">
        <w:rPr>
          <w:rStyle w:val="eop"/>
          <w:rFonts w:eastAsiaTheme="majorEastAsia"/>
          <w:sz w:val="36"/>
          <w:szCs w:val="36"/>
        </w:rPr>
        <w:t> </w:t>
      </w:r>
    </w:p>
    <w:p w14:paraId="348F0A02"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Co. Kildare, Ireland</w:t>
      </w:r>
      <w:r w:rsidRPr="004823AA">
        <w:rPr>
          <w:rStyle w:val="eop"/>
          <w:rFonts w:eastAsiaTheme="majorEastAsia"/>
          <w:sz w:val="36"/>
          <w:szCs w:val="36"/>
        </w:rPr>
        <w:t> </w:t>
      </w:r>
    </w:p>
    <w:p w14:paraId="6E7FCE2F"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eop"/>
          <w:rFonts w:eastAsiaTheme="majorEastAsia"/>
          <w:sz w:val="36"/>
          <w:szCs w:val="36"/>
        </w:rPr>
        <w:t> </w:t>
      </w:r>
    </w:p>
    <w:p w14:paraId="3815CAA6"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Head of Department: Dr. Aiden Mooney</w:t>
      </w:r>
      <w:r w:rsidRPr="004823AA">
        <w:rPr>
          <w:rStyle w:val="eop"/>
          <w:rFonts w:eastAsiaTheme="majorEastAsia"/>
          <w:sz w:val="36"/>
          <w:szCs w:val="36"/>
        </w:rPr>
        <w:t> </w:t>
      </w:r>
    </w:p>
    <w:p w14:paraId="370C1999" w14:textId="77777777" w:rsidR="0048176A" w:rsidRPr="004823AA" w:rsidRDefault="0048176A" w:rsidP="0048176A">
      <w:pPr>
        <w:pStyle w:val="paragraph"/>
        <w:spacing w:before="0" w:beforeAutospacing="0" w:after="0" w:afterAutospacing="0"/>
        <w:jc w:val="center"/>
        <w:textAlignment w:val="baseline"/>
        <w:rPr>
          <w:sz w:val="22"/>
          <w:szCs w:val="22"/>
        </w:rPr>
      </w:pPr>
      <w:r w:rsidRPr="004823AA">
        <w:rPr>
          <w:rStyle w:val="normaltextrun"/>
          <w:rFonts w:eastAsiaTheme="majorEastAsia"/>
          <w:sz w:val="36"/>
          <w:szCs w:val="36"/>
        </w:rPr>
        <w:t>Supervisors: Dr. Peter Jean Paul, Dr. Linzi Ryan</w:t>
      </w:r>
      <w:r w:rsidRPr="004823AA">
        <w:rPr>
          <w:rStyle w:val="eop"/>
          <w:rFonts w:eastAsiaTheme="majorEastAsia"/>
          <w:sz w:val="36"/>
          <w:szCs w:val="36"/>
        </w:rPr>
        <w:t> </w:t>
      </w:r>
    </w:p>
    <w:p w14:paraId="663ECD82" w14:textId="77777777" w:rsidR="0048176A" w:rsidRPr="004823AA" w:rsidRDefault="0048176A" w:rsidP="0048176A">
      <w:pPr>
        <w:pStyle w:val="paragraph"/>
        <w:spacing w:before="0" w:beforeAutospacing="0" w:after="0" w:afterAutospacing="0"/>
        <w:textAlignment w:val="baseline"/>
        <w:rPr>
          <w:sz w:val="22"/>
          <w:szCs w:val="22"/>
        </w:rPr>
      </w:pPr>
      <w:r w:rsidRPr="004823AA">
        <w:rPr>
          <w:rStyle w:val="eop"/>
          <w:rFonts w:eastAsiaTheme="majorEastAsia"/>
          <w:sz w:val="36"/>
          <w:szCs w:val="36"/>
        </w:rPr>
        <w:t> </w:t>
      </w:r>
    </w:p>
    <w:p w14:paraId="0CE22590" w14:textId="77777777" w:rsidR="006A771C" w:rsidRPr="0048176A" w:rsidRDefault="006A771C" w:rsidP="0048176A">
      <w:pPr>
        <w:spacing w:line="360" w:lineRule="auto"/>
        <w:jc w:val="both"/>
        <w:rPr>
          <w:rFonts w:ascii="Times New Roman" w:hAnsi="Times New Roman" w:cs="Times New Roman"/>
        </w:rPr>
      </w:pPr>
    </w:p>
    <w:p w14:paraId="1868D1D8" w14:textId="77777777" w:rsidR="0048176A" w:rsidRPr="0048176A" w:rsidRDefault="0048176A" w:rsidP="0048176A">
      <w:pPr>
        <w:spacing w:line="360" w:lineRule="auto"/>
        <w:jc w:val="both"/>
        <w:rPr>
          <w:rFonts w:ascii="Times New Roman" w:hAnsi="Times New Roman" w:cs="Times New Roman"/>
        </w:rPr>
      </w:pPr>
    </w:p>
    <w:p w14:paraId="26A0FC3C" w14:textId="77777777" w:rsidR="0048176A" w:rsidRPr="0048176A" w:rsidRDefault="0048176A" w:rsidP="0048176A">
      <w:pPr>
        <w:spacing w:line="360" w:lineRule="auto"/>
        <w:jc w:val="both"/>
        <w:rPr>
          <w:rFonts w:ascii="Times New Roman" w:hAnsi="Times New Roman" w:cs="Times New Roman"/>
        </w:rPr>
      </w:pPr>
    </w:p>
    <w:p w14:paraId="5FB5B550" w14:textId="77777777" w:rsidR="0048176A" w:rsidRPr="0048176A" w:rsidRDefault="0048176A" w:rsidP="0048176A">
      <w:pPr>
        <w:spacing w:line="360" w:lineRule="auto"/>
        <w:jc w:val="both"/>
        <w:rPr>
          <w:rFonts w:ascii="Times New Roman" w:hAnsi="Times New Roman" w:cs="Times New Roman"/>
        </w:rPr>
      </w:pPr>
    </w:p>
    <w:p w14:paraId="72B213CC" w14:textId="790C6C34" w:rsidR="00041A8C" w:rsidRDefault="00041A8C" w:rsidP="0048176A">
      <w:pPr>
        <w:spacing w:line="360" w:lineRule="auto"/>
        <w:jc w:val="both"/>
        <w:rPr>
          <w:rFonts w:ascii="Times New Roman" w:hAnsi="Times New Roman" w:cs="Times New Roman"/>
        </w:rPr>
      </w:pPr>
    </w:p>
    <w:sdt>
      <w:sdtPr>
        <w:rPr>
          <w:rFonts w:ascii="Times New Roman" w:hAnsi="Times New Roman" w:cs="Times New Roman"/>
          <w:b w:val="0"/>
          <w:bCs w:val="0"/>
          <w:sz w:val="36"/>
          <w:szCs w:val="36"/>
        </w:rPr>
        <w:id w:val="1841809551"/>
        <w:docPartObj>
          <w:docPartGallery w:val="Table of Contents"/>
          <w:docPartUnique/>
        </w:docPartObj>
      </w:sdtPr>
      <w:sdtEndPr>
        <w:rPr>
          <w:rFonts w:eastAsiaTheme="minorHAnsi"/>
          <w:noProof/>
          <w:color w:val="auto"/>
          <w:kern w:val="2"/>
          <w:sz w:val="32"/>
          <w:szCs w:val="32"/>
          <w14:ligatures w14:val="standardContextual"/>
        </w:rPr>
      </w:sdtEndPr>
      <w:sdtContent>
        <w:p w14:paraId="734BE16F" w14:textId="3A0A441E" w:rsidR="00041A8C" w:rsidRPr="00E453C7" w:rsidRDefault="00041A8C">
          <w:pPr>
            <w:pStyle w:val="TOCHeading"/>
            <w:rPr>
              <w:rFonts w:ascii="Times New Roman" w:hAnsi="Times New Roman" w:cs="Times New Roman"/>
              <w:b w:val="0"/>
              <w:bCs w:val="0"/>
              <w:sz w:val="36"/>
              <w:szCs w:val="36"/>
            </w:rPr>
          </w:pPr>
          <w:r w:rsidRPr="00E453C7">
            <w:rPr>
              <w:rFonts w:ascii="Times New Roman" w:hAnsi="Times New Roman" w:cs="Times New Roman"/>
              <w:b w:val="0"/>
              <w:bCs w:val="0"/>
              <w:sz w:val="36"/>
              <w:szCs w:val="36"/>
            </w:rPr>
            <w:t>Table of Contents</w:t>
          </w:r>
        </w:p>
        <w:p w14:paraId="68852F9E" w14:textId="5689EDAE" w:rsidR="00E453C7" w:rsidRPr="00E453C7" w:rsidRDefault="00041A8C">
          <w:pPr>
            <w:pStyle w:val="TOC1"/>
            <w:tabs>
              <w:tab w:val="right" w:leader="dot" w:pos="9350"/>
            </w:tabs>
            <w:rPr>
              <w:rFonts w:ascii="Times New Roman" w:eastAsiaTheme="minorEastAsia" w:hAnsi="Times New Roman" w:cs="Times New Roman"/>
              <w:b w:val="0"/>
              <w:bCs w:val="0"/>
              <w:i w:val="0"/>
              <w:iCs w:val="0"/>
              <w:noProof/>
              <w:sz w:val="28"/>
              <w:szCs w:val="28"/>
            </w:rPr>
          </w:pPr>
          <w:r w:rsidRPr="00E453C7">
            <w:rPr>
              <w:rFonts w:ascii="Times New Roman" w:hAnsi="Times New Roman" w:cs="Times New Roman"/>
              <w:b w:val="0"/>
              <w:bCs w:val="0"/>
              <w:i w:val="0"/>
              <w:iCs w:val="0"/>
              <w:sz w:val="32"/>
              <w:szCs w:val="32"/>
            </w:rPr>
            <w:fldChar w:fldCharType="begin"/>
          </w:r>
          <w:r w:rsidRPr="00E453C7">
            <w:rPr>
              <w:rFonts w:ascii="Times New Roman" w:hAnsi="Times New Roman" w:cs="Times New Roman"/>
              <w:b w:val="0"/>
              <w:bCs w:val="0"/>
              <w:i w:val="0"/>
              <w:iCs w:val="0"/>
              <w:sz w:val="32"/>
              <w:szCs w:val="32"/>
            </w:rPr>
            <w:instrText xml:space="preserve"> TOC \o "1-3" \h \z \u </w:instrText>
          </w:r>
          <w:r w:rsidRPr="00E453C7">
            <w:rPr>
              <w:rFonts w:ascii="Times New Roman" w:hAnsi="Times New Roman" w:cs="Times New Roman"/>
              <w:b w:val="0"/>
              <w:bCs w:val="0"/>
              <w:i w:val="0"/>
              <w:iCs w:val="0"/>
              <w:sz w:val="32"/>
              <w:szCs w:val="32"/>
            </w:rPr>
            <w:fldChar w:fldCharType="separate"/>
          </w:r>
          <w:hyperlink w:anchor="_Toc207677283" w:history="1">
            <w:r w:rsidR="00E453C7" w:rsidRPr="00E453C7">
              <w:rPr>
                <w:rStyle w:val="Hyperlink"/>
                <w:rFonts w:ascii="Times New Roman" w:hAnsi="Times New Roman" w:cs="Times New Roman"/>
                <w:b w:val="0"/>
                <w:bCs w:val="0"/>
                <w:i w:val="0"/>
                <w:iCs w:val="0"/>
                <w:noProof/>
                <w:sz w:val="28"/>
                <w:szCs w:val="28"/>
              </w:rPr>
              <w:t>Chapter 1 Introduction</w:t>
            </w:r>
            <w:r w:rsidR="00E453C7" w:rsidRPr="00E453C7">
              <w:rPr>
                <w:rFonts w:ascii="Times New Roman" w:hAnsi="Times New Roman" w:cs="Times New Roman"/>
                <w:b w:val="0"/>
                <w:bCs w:val="0"/>
                <w:i w:val="0"/>
                <w:iCs w:val="0"/>
                <w:noProof/>
                <w:webHidden/>
                <w:sz w:val="28"/>
                <w:szCs w:val="28"/>
              </w:rPr>
              <w:tab/>
            </w:r>
            <w:r w:rsidR="00E453C7" w:rsidRPr="00E453C7">
              <w:rPr>
                <w:rFonts w:ascii="Times New Roman" w:hAnsi="Times New Roman" w:cs="Times New Roman"/>
                <w:b w:val="0"/>
                <w:bCs w:val="0"/>
                <w:i w:val="0"/>
                <w:iCs w:val="0"/>
                <w:noProof/>
                <w:webHidden/>
                <w:sz w:val="28"/>
                <w:szCs w:val="28"/>
              </w:rPr>
              <w:fldChar w:fldCharType="begin"/>
            </w:r>
            <w:r w:rsidR="00E453C7" w:rsidRPr="00E453C7">
              <w:rPr>
                <w:rFonts w:ascii="Times New Roman" w:hAnsi="Times New Roman" w:cs="Times New Roman"/>
                <w:b w:val="0"/>
                <w:bCs w:val="0"/>
                <w:i w:val="0"/>
                <w:iCs w:val="0"/>
                <w:noProof/>
                <w:webHidden/>
                <w:sz w:val="28"/>
                <w:szCs w:val="28"/>
              </w:rPr>
              <w:instrText xml:space="preserve"> PAGEREF _Toc207677283 \h </w:instrText>
            </w:r>
            <w:r w:rsidR="00E453C7" w:rsidRPr="00E453C7">
              <w:rPr>
                <w:rFonts w:ascii="Times New Roman" w:hAnsi="Times New Roman" w:cs="Times New Roman"/>
                <w:b w:val="0"/>
                <w:bCs w:val="0"/>
                <w:i w:val="0"/>
                <w:iCs w:val="0"/>
                <w:noProof/>
                <w:webHidden/>
                <w:sz w:val="28"/>
                <w:szCs w:val="28"/>
              </w:rPr>
            </w:r>
            <w:r w:rsidR="00E453C7" w:rsidRPr="00E453C7">
              <w:rPr>
                <w:rFonts w:ascii="Times New Roman" w:hAnsi="Times New Roman" w:cs="Times New Roman"/>
                <w:b w:val="0"/>
                <w:bCs w:val="0"/>
                <w:i w:val="0"/>
                <w:iCs w:val="0"/>
                <w:noProof/>
                <w:webHidden/>
                <w:sz w:val="28"/>
                <w:szCs w:val="28"/>
              </w:rPr>
              <w:fldChar w:fldCharType="separate"/>
            </w:r>
            <w:r w:rsidR="00E453C7" w:rsidRPr="00E453C7">
              <w:rPr>
                <w:rFonts w:ascii="Times New Roman" w:hAnsi="Times New Roman" w:cs="Times New Roman"/>
                <w:b w:val="0"/>
                <w:bCs w:val="0"/>
                <w:i w:val="0"/>
                <w:iCs w:val="0"/>
                <w:noProof/>
                <w:webHidden/>
                <w:sz w:val="28"/>
                <w:szCs w:val="28"/>
              </w:rPr>
              <w:t>4</w:t>
            </w:r>
            <w:r w:rsidR="00E453C7" w:rsidRPr="00E453C7">
              <w:rPr>
                <w:rFonts w:ascii="Times New Roman" w:hAnsi="Times New Roman" w:cs="Times New Roman"/>
                <w:b w:val="0"/>
                <w:bCs w:val="0"/>
                <w:i w:val="0"/>
                <w:iCs w:val="0"/>
                <w:noProof/>
                <w:webHidden/>
                <w:sz w:val="28"/>
                <w:szCs w:val="28"/>
              </w:rPr>
              <w:fldChar w:fldCharType="end"/>
            </w:r>
          </w:hyperlink>
        </w:p>
        <w:p w14:paraId="5880A58D" w14:textId="59E9C3C8"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4" w:history="1">
            <w:r w:rsidRPr="00E453C7">
              <w:rPr>
                <w:rStyle w:val="Hyperlink"/>
                <w:rFonts w:ascii="Times New Roman" w:hAnsi="Times New Roman" w:cs="Times New Roman"/>
                <w:b w:val="0"/>
                <w:bCs w:val="0"/>
                <w:i w:val="0"/>
                <w:iCs w:val="0"/>
                <w:noProof/>
                <w:sz w:val="28"/>
                <w:szCs w:val="28"/>
              </w:rPr>
              <w:t>1.1 Background and Motivation</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_Toc207677284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w:t>
            </w:r>
            <w:r w:rsidRPr="00E453C7">
              <w:rPr>
                <w:rFonts w:ascii="Times New Roman" w:hAnsi="Times New Roman" w:cs="Times New Roman"/>
                <w:b w:val="0"/>
                <w:bCs w:val="0"/>
                <w:i w:val="0"/>
                <w:iCs w:val="0"/>
                <w:noProof/>
                <w:webHidden/>
                <w:sz w:val="28"/>
                <w:szCs w:val="28"/>
              </w:rPr>
              <w:fldChar w:fldCharType="end"/>
            </w:r>
          </w:hyperlink>
        </w:p>
        <w:p w14:paraId="5A5BF44D" w14:textId="7E7DE8C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5" w:history="1">
            <w:r w:rsidRPr="00E453C7">
              <w:rPr>
                <w:rStyle w:val="Hyperlink"/>
                <w:rFonts w:ascii="Times New Roman" w:hAnsi="Times New Roman" w:cs="Times New Roman"/>
                <w:b w:val="0"/>
                <w:bCs w:val="0"/>
                <w:i w:val="0"/>
                <w:iCs w:val="0"/>
                <w:noProof/>
                <w:sz w:val="28"/>
                <w:szCs w:val="28"/>
              </w:rPr>
              <w:t>1.2 Problem Statement</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_Toc207677285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5</w:t>
            </w:r>
            <w:r w:rsidRPr="00E453C7">
              <w:rPr>
                <w:rFonts w:ascii="Times New Roman" w:hAnsi="Times New Roman" w:cs="Times New Roman"/>
                <w:b w:val="0"/>
                <w:bCs w:val="0"/>
                <w:i w:val="0"/>
                <w:iCs w:val="0"/>
                <w:noProof/>
                <w:webHidden/>
                <w:sz w:val="28"/>
                <w:szCs w:val="28"/>
              </w:rPr>
              <w:fldChar w:fldCharType="end"/>
            </w:r>
          </w:hyperlink>
        </w:p>
        <w:p w14:paraId="14B82543" w14:textId="1C7F836A"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6" w:history="1">
            <w:r w:rsidRPr="00E453C7">
              <w:rPr>
                <w:rStyle w:val="Hyperlink"/>
                <w:rFonts w:ascii="Times New Roman" w:hAnsi="Times New Roman" w:cs="Times New Roman"/>
                <w:b w:val="0"/>
                <w:bCs w:val="0"/>
                <w:i w:val="0"/>
                <w:iCs w:val="0"/>
                <w:noProof/>
                <w:sz w:val="28"/>
                <w:szCs w:val="28"/>
              </w:rPr>
              <w:t>1.3 Objectives and Scope</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_Toc207677286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5</w:t>
            </w:r>
            <w:r w:rsidRPr="00E453C7">
              <w:rPr>
                <w:rFonts w:ascii="Times New Roman" w:hAnsi="Times New Roman" w:cs="Times New Roman"/>
                <w:b w:val="0"/>
                <w:bCs w:val="0"/>
                <w:i w:val="0"/>
                <w:iCs w:val="0"/>
                <w:noProof/>
                <w:webHidden/>
                <w:sz w:val="28"/>
                <w:szCs w:val="28"/>
              </w:rPr>
              <w:fldChar w:fldCharType="end"/>
            </w:r>
          </w:hyperlink>
        </w:p>
        <w:p w14:paraId="777A3568" w14:textId="77FCBDE0"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7" w:history="1">
            <w:r w:rsidRPr="00E453C7">
              <w:rPr>
                <w:rStyle w:val="Hyperlink"/>
                <w:rFonts w:ascii="Times New Roman" w:hAnsi="Times New Roman" w:cs="Times New Roman"/>
                <w:b w:val="0"/>
                <w:bCs w:val="0"/>
                <w:i w:val="0"/>
                <w:iCs w:val="0"/>
                <w:noProof/>
                <w:sz w:val="28"/>
                <w:szCs w:val="28"/>
              </w:rPr>
              <w:t>Chapter 2 Literature Review</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_Toc207677287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7</w:t>
            </w:r>
            <w:r w:rsidRPr="00E453C7">
              <w:rPr>
                <w:rFonts w:ascii="Times New Roman" w:hAnsi="Times New Roman" w:cs="Times New Roman"/>
                <w:b w:val="0"/>
                <w:bCs w:val="0"/>
                <w:i w:val="0"/>
                <w:iCs w:val="0"/>
                <w:noProof/>
                <w:webHidden/>
                <w:sz w:val="28"/>
                <w:szCs w:val="28"/>
              </w:rPr>
              <w:fldChar w:fldCharType="end"/>
            </w:r>
          </w:hyperlink>
        </w:p>
        <w:p w14:paraId="265FCE38" w14:textId="30C45D06"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8" w:history="1">
            <w:r w:rsidRPr="00E453C7">
              <w:rPr>
                <w:rStyle w:val="Hyperlink"/>
                <w:rFonts w:ascii="Times New Roman" w:hAnsi="Times New Roman" w:cs="Times New Roman"/>
                <w:b w:val="0"/>
                <w:bCs w:val="0"/>
                <w:i w:val="0"/>
                <w:iCs w:val="0"/>
                <w:noProof/>
                <w:sz w:val="28"/>
                <w:szCs w:val="28"/>
                <w:lang w:val="en-GB"/>
              </w:rPr>
              <w:t>2.1 User Experience Design Process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_Toc207677288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7</w:t>
            </w:r>
            <w:r w:rsidRPr="00E453C7">
              <w:rPr>
                <w:rFonts w:ascii="Times New Roman" w:hAnsi="Times New Roman" w:cs="Times New Roman"/>
                <w:b w:val="0"/>
                <w:bCs w:val="0"/>
                <w:i w:val="0"/>
                <w:iCs w:val="0"/>
                <w:noProof/>
                <w:webHidden/>
                <w:sz w:val="28"/>
                <w:szCs w:val="28"/>
              </w:rPr>
              <w:fldChar w:fldCharType="end"/>
            </w:r>
          </w:hyperlink>
        </w:p>
        <w:p w14:paraId="4477025A" w14:textId="1AB96C29"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89" w:history="1">
            <w:r w:rsidRPr="00E453C7">
              <w:rPr>
                <w:rStyle w:val="Hyperlink"/>
                <w:rFonts w:ascii="Times New Roman" w:hAnsi="Times New Roman" w:cs="Times New Roman"/>
                <w:b w:val="0"/>
                <w:bCs w:val="0"/>
                <w:i w:val="0"/>
                <w:iCs w:val="0"/>
                <w:noProof/>
                <w:sz w:val="28"/>
                <w:szCs w:val="28"/>
                <w:lang w:val="en-GB"/>
              </w:rPr>
              <w:t>2.2 The SCRUM Process for software Development</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_Toc207677289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8</w:t>
            </w:r>
            <w:r w:rsidRPr="00E453C7">
              <w:rPr>
                <w:rFonts w:ascii="Times New Roman" w:hAnsi="Times New Roman" w:cs="Times New Roman"/>
                <w:b w:val="0"/>
                <w:bCs w:val="0"/>
                <w:i w:val="0"/>
                <w:iCs w:val="0"/>
                <w:noProof/>
                <w:webHidden/>
                <w:sz w:val="28"/>
                <w:szCs w:val="28"/>
              </w:rPr>
              <w:fldChar w:fldCharType="end"/>
            </w:r>
          </w:hyperlink>
        </w:p>
        <w:p w14:paraId="24A1FF87" w14:textId="349CAC6C"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0" w:history="1">
            <w:r w:rsidRPr="00E453C7">
              <w:rPr>
                <w:rStyle w:val="Hyperlink"/>
                <w:rFonts w:ascii="Times New Roman" w:hAnsi="Times New Roman" w:cs="Times New Roman"/>
                <w:b w:val="0"/>
                <w:bCs w:val="0"/>
                <w:i w:val="0"/>
                <w:iCs w:val="0"/>
                <w:noProof/>
                <w:sz w:val="28"/>
                <w:szCs w:val="28"/>
                <w:lang w:val="en-GB"/>
              </w:rPr>
              <w:t>2.3 Current Best Practices in Sustainability Web Applications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_Toc207677290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9</w:t>
            </w:r>
            <w:r w:rsidRPr="00E453C7">
              <w:rPr>
                <w:rFonts w:ascii="Times New Roman" w:hAnsi="Times New Roman" w:cs="Times New Roman"/>
                <w:b w:val="0"/>
                <w:bCs w:val="0"/>
                <w:i w:val="0"/>
                <w:iCs w:val="0"/>
                <w:noProof/>
                <w:webHidden/>
                <w:sz w:val="28"/>
                <w:szCs w:val="28"/>
              </w:rPr>
              <w:fldChar w:fldCharType="end"/>
            </w:r>
          </w:hyperlink>
        </w:p>
        <w:p w14:paraId="75D4A6CC" w14:textId="0FC354AB"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291" w:history="1">
            <w:r w:rsidRPr="00E453C7">
              <w:rPr>
                <w:rStyle w:val="Hyperlink"/>
                <w:rFonts w:ascii="Times New Roman" w:eastAsia="Times New Roman" w:hAnsi="Times New Roman" w:cs="Times New Roman"/>
                <w:b w:val="0"/>
                <w:bCs w:val="0"/>
                <w:noProof/>
                <w:sz w:val="24"/>
                <w:szCs w:val="24"/>
              </w:rPr>
              <w:t>2.3.1 Front-End Development</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_Toc207677291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9</w:t>
            </w:r>
            <w:r w:rsidRPr="00E453C7">
              <w:rPr>
                <w:rFonts w:ascii="Times New Roman" w:hAnsi="Times New Roman" w:cs="Times New Roman"/>
                <w:b w:val="0"/>
                <w:bCs w:val="0"/>
                <w:noProof/>
                <w:webHidden/>
                <w:sz w:val="24"/>
                <w:szCs w:val="24"/>
              </w:rPr>
              <w:fldChar w:fldCharType="end"/>
            </w:r>
          </w:hyperlink>
        </w:p>
        <w:p w14:paraId="7A0FC842" w14:textId="68C5E5A2"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292" w:history="1">
            <w:r w:rsidRPr="00E453C7">
              <w:rPr>
                <w:rStyle w:val="Hyperlink"/>
                <w:rFonts w:ascii="Times New Roman" w:eastAsia="Times New Roman" w:hAnsi="Times New Roman" w:cs="Times New Roman"/>
                <w:b w:val="0"/>
                <w:bCs w:val="0"/>
                <w:noProof/>
                <w:sz w:val="24"/>
                <w:szCs w:val="24"/>
              </w:rPr>
              <w:t>2.3.2 Back-End Development</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_Toc207677292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10</w:t>
            </w:r>
            <w:r w:rsidRPr="00E453C7">
              <w:rPr>
                <w:rFonts w:ascii="Times New Roman" w:hAnsi="Times New Roman" w:cs="Times New Roman"/>
                <w:b w:val="0"/>
                <w:bCs w:val="0"/>
                <w:noProof/>
                <w:webHidden/>
                <w:sz w:val="24"/>
                <w:szCs w:val="24"/>
              </w:rPr>
              <w:fldChar w:fldCharType="end"/>
            </w:r>
          </w:hyperlink>
        </w:p>
        <w:p w14:paraId="4A82783F" w14:textId="355F67BF"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3" w:history="1">
            <w:r w:rsidRPr="00E453C7">
              <w:rPr>
                <w:rStyle w:val="Hyperlink"/>
                <w:rFonts w:ascii="Times New Roman" w:hAnsi="Times New Roman" w:cs="Times New Roman"/>
                <w:b w:val="0"/>
                <w:bCs w:val="0"/>
                <w:i w:val="0"/>
                <w:iCs w:val="0"/>
                <w:noProof/>
                <w:sz w:val="28"/>
                <w:szCs w:val="28"/>
              </w:rPr>
              <w:t>Chapter 3 Development Process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_Toc207677293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12</w:t>
            </w:r>
            <w:r w:rsidRPr="00E453C7">
              <w:rPr>
                <w:rFonts w:ascii="Times New Roman" w:hAnsi="Times New Roman" w:cs="Times New Roman"/>
                <w:b w:val="0"/>
                <w:bCs w:val="0"/>
                <w:i w:val="0"/>
                <w:iCs w:val="0"/>
                <w:noProof/>
                <w:webHidden/>
                <w:sz w:val="28"/>
                <w:szCs w:val="28"/>
              </w:rPr>
              <w:fldChar w:fldCharType="end"/>
            </w:r>
          </w:hyperlink>
        </w:p>
        <w:p w14:paraId="0A4BF4DD" w14:textId="4F65E9E2"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4" w:history="1">
            <w:r w:rsidRPr="00E453C7">
              <w:rPr>
                <w:rStyle w:val="Hyperlink"/>
                <w:rFonts w:ascii="Times New Roman" w:hAnsi="Times New Roman" w:cs="Times New Roman"/>
                <w:b w:val="0"/>
                <w:bCs w:val="0"/>
                <w:i w:val="0"/>
                <w:iCs w:val="0"/>
                <w:noProof/>
                <w:sz w:val="28"/>
                <w:szCs w:val="28"/>
              </w:rPr>
              <w:t>3.1 Selecting a Sample Group</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_Toc207677294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12</w:t>
            </w:r>
            <w:r w:rsidRPr="00E453C7">
              <w:rPr>
                <w:rFonts w:ascii="Times New Roman" w:hAnsi="Times New Roman" w:cs="Times New Roman"/>
                <w:b w:val="0"/>
                <w:bCs w:val="0"/>
                <w:i w:val="0"/>
                <w:iCs w:val="0"/>
                <w:noProof/>
                <w:webHidden/>
                <w:sz w:val="28"/>
                <w:szCs w:val="28"/>
              </w:rPr>
              <w:fldChar w:fldCharType="end"/>
            </w:r>
          </w:hyperlink>
        </w:p>
        <w:p w14:paraId="1EFD6BF3" w14:textId="54B5A2B9"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5" w:history="1">
            <w:r w:rsidRPr="00E453C7">
              <w:rPr>
                <w:rStyle w:val="Hyperlink"/>
                <w:rFonts w:ascii="Times New Roman" w:hAnsi="Times New Roman" w:cs="Times New Roman"/>
                <w:b w:val="0"/>
                <w:bCs w:val="0"/>
                <w:i w:val="0"/>
                <w:iCs w:val="0"/>
                <w:noProof/>
                <w:sz w:val="28"/>
                <w:szCs w:val="28"/>
              </w:rPr>
              <w:t>3.2 Interview with the Head of Green Campus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_Toc207677295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12</w:t>
            </w:r>
            <w:r w:rsidRPr="00E453C7">
              <w:rPr>
                <w:rFonts w:ascii="Times New Roman" w:hAnsi="Times New Roman" w:cs="Times New Roman"/>
                <w:b w:val="0"/>
                <w:bCs w:val="0"/>
                <w:i w:val="0"/>
                <w:iCs w:val="0"/>
                <w:noProof/>
                <w:webHidden/>
                <w:sz w:val="28"/>
                <w:szCs w:val="28"/>
              </w:rPr>
              <w:fldChar w:fldCharType="end"/>
            </w:r>
          </w:hyperlink>
        </w:p>
        <w:p w14:paraId="7B22FC73" w14:textId="7916288B"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6" w:history="1">
            <w:r w:rsidRPr="00E453C7">
              <w:rPr>
                <w:rStyle w:val="Hyperlink"/>
                <w:rFonts w:ascii="Times New Roman" w:hAnsi="Times New Roman" w:cs="Times New Roman"/>
                <w:b w:val="0"/>
                <w:bCs w:val="0"/>
                <w:i w:val="0"/>
                <w:iCs w:val="0"/>
                <w:noProof/>
                <w:sz w:val="28"/>
                <w:szCs w:val="28"/>
              </w:rPr>
              <w:t>3.3 Focus Group Research</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_Toc207677296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13</w:t>
            </w:r>
            <w:r w:rsidRPr="00E453C7">
              <w:rPr>
                <w:rFonts w:ascii="Times New Roman" w:hAnsi="Times New Roman" w:cs="Times New Roman"/>
                <w:b w:val="0"/>
                <w:bCs w:val="0"/>
                <w:i w:val="0"/>
                <w:iCs w:val="0"/>
                <w:noProof/>
                <w:webHidden/>
                <w:sz w:val="28"/>
                <w:szCs w:val="28"/>
              </w:rPr>
              <w:fldChar w:fldCharType="end"/>
            </w:r>
          </w:hyperlink>
        </w:p>
        <w:p w14:paraId="083BCA4E" w14:textId="4197D39F"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7" w:history="1">
            <w:r w:rsidRPr="00E453C7">
              <w:rPr>
                <w:rStyle w:val="Hyperlink"/>
                <w:rFonts w:ascii="Times New Roman" w:hAnsi="Times New Roman" w:cs="Times New Roman"/>
                <w:b w:val="0"/>
                <w:bCs w:val="0"/>
                <w:i w:val="0"/>
                <w:iCs w:val="0"/>
                <w:noProof/>
                <w:sz w:val="28"/>
                <w:szCs w:val="28"/>
              </w:rPr>
              <w:t>3.4 Key Insights and Need for Two Distinct Personas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_Toc207677297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14</w:t>
            </w:r>
            <w:r w:rsidRPr="00E453C7">
              <w:rPr>
                <w:rFonts w:ascii="Times New Roman" w:hAnsi="Times New Roman" w:cs="Times New Roman"/>
                <w:b w:val="0"/>
                <w:bCs w:val="0"/>
                <w:i w:val="0"/>
                <w:iCs w:val="0"/>
                <w:noProof/>
                <w:webHidden/>
                <w:sz w:val="28"/>
                <w:szCs w:val="28"/>
              </w:rPr>
              <w:fldChar w:fldCharType="end"/>
            </w:r>
          </w:hyperlink>
        </w:p>
        <w:p w14:paraId="78CCD5D8" w14:textId="6A716886"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8" w:history="1">
            <w:r w:rsidRPr="00E453C7">
              <w:rPr>
                <w:rStyle w:val="Hyperlink"/>
                <w:rFonts w:ascii="Times New Roman" w:hAnsi="Times New Roman" w:cs="Times New Roman"/>
                <w:b w:val="0"/>
                <w:bCs w:val="0"/>
                <w:i w:val="0"/>
                <w:iCs w:val="0"/>
                <w:noProof/>
                <w:sz w:val="28"/>
                <w:szCs w:val="28"/>
              </w:rPr>
              <w:t>Chapter 4 Define Problem</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_Toc207677298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15</w:t>
            </w:r>
            <w:r w:rsidRPr="00E453C7">
              <w:rPr>
                <w:rFonts w:ascii="Times New Roman" w:hAnsi="Times New Roman" w:cs="Times New Roman"/>
                <w:b w:val="0"/>
                <w:bCs w:val="0"/>
                <w:i w:val="0"/>
                <w:iCs w:val="0"/>
                <w:noProof/>
                <w:webHidden/>
                <w:sz w:val="28"/>
                <w:szCs w:val="28"/>
              </w:rPr>
              <w:fldChar w:fldCharType="end"/>
            </w:r>
          </w:hyperlink>
        </w:p>
        <w:p w14:paraId="6534B28F" w14:textId="420F3205"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299" w:history="1">
            <w:r w:rsidRPr="00E453C7">
              <w:rPr>
                <w:rStyle w:val="Hyperlink"/>
                <w:rFonts w:ascii="Times New Roman" w:hAnsi="Times New Roman" w:cs="Times New Roman"/>
                <w:b w:val="0"/>
                <w:bCs w:val="0"/>
                <w:i w:val="0"/>
                <w:iCs w:val="0"/>
                <w:noProof/>
                <w:sz w:val="28"/>
                <w:szCs w:val="28"/>
              </w:rPr>
              <w:t>4.1 Corporate Persona</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_Toc207677299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15</w:t>
            </w:r>
            <w:r w:rsidRPr="00E453C7">
              <w:rPr>
                <w:rFonts w:ascii="Times New Roman" w:hAnsi="Times New Roman" w:cs="Times New Roman"/>
                <w:b w:val="0"/>
                <w:bCs w:val="0"/>
                <w:i w:val="0"/>
                <w:iCs w:val="0"/>
                <w:noProof/>
                <w:webHidden/>
                <w:sz w:val="28"/>
                <w:szCs w:val="28"/>
              </w:rPr>
              <w:fldChar w:fldCharType="end"/>
            </w:r>
          </w:hyperlink>
        </w:p>
        <w:p w14:paraId="31B2F1CA" w14:textId="5491392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0" w:history="1">
            <w:r w:rsidRPr="00E453C7">
              <w:rPr>
                <w:rStyle w:val="Hyperlink"/>
                <w:rFonts w:ascii="Times New Roman" w:hAnsi="Times New Roman" w:cs="Times New Roman"/>
                <w:b w:val="0"/>
                <w:bCs w:val="0"/>
                <w:i w:val="0"/>
                <w:iCs w:val="0"/>
                <w:noProof/>
                <w:sz w:val="28"/>
                <w:szCs w:val="28"/>
              </w:rPr>
              <w:t>4.2 User Persona</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_Toc207677300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16</w:t>
            </w:r>
            <w:r w:rsidRPr="00E453C7">
              <w:rPr>
                <w:rFonts w:ascii="Times New Roman" w:hAnsi="Times New Roman" w:cs="Times New Roman"/>
                <w:b w:val="0"/>
                <w:bCs w:val="0"/>
                <w:i w:val="0"/>
                <w:iCs w:val="0"/>
                <w:noProof/>
                <w:webHidden/>
                <w:sz w:val="28"/>
                <w:szCs w:val="28"/>
              </w:rPr>
              <w:fldChar w:fldCharType="end"/>
            </w:r>
          </w:hyperlink>
        </w:p>
        <w:p w14:paraId="38F2A40E" w14:textId="46CC765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1" w:history="1">
            <w:r w:rsidRPr="00E453C7">
              <w:rPr>
                <w:rStyle w:val="Hyperlink"/>
                <w:rFonts w:ascii="Times New Roman" w:hAnsi="Times New Roman" w:cs="Times New Roman"/>
                <w:b w:val="0"/>
                <w:bCs w:val="0"/>
                <w:i w:val="0"/>
                <w:iCs w:val="0"/>
                <w:noProof/>
                <w:sz w:val="28"/>
                <w:szCs w:val="28"/>
              </w:rPr>
              <w:t>4.3 Red Routes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_Toc207677301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17</w:t>
            </w:r>
            <w:r w:rsidRPr="00E453C7">
              <w:rPr>
                <w:rFonts w:ascii="Times New Roman" w:hAnsi="Times New Roman" w:cs="Times New Roman"/>
                <w:b w:val="0"/>
                <w:bCs w:val="0"/>
                <w:i w:val="0"/>
                <w:iCs w:val="0"/>
                <w:noProof/>
                <w:webHidden/>
                <w:sz w:val="28"/>
                <w:szCs w:val="28"/>
              </w:rPr>
              <w:fldChar w:fldCharType="end"/>
            </w:r>
          </w:hyperlink>
        </w:p>
        <w:p w14:paraId="4F8C867A" w14:textId="46A2DB2C"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2" w:history="1">
            <w:r w:rsidRPr="00E453C7">
              <w:rPr>
                <w:rStyle w:val="Hyperlink"/>
                <w:rFonts w:ascii="Times New Roman" w:hAnsi="Times New Roman" w:cs="Times New Roman"/>
                <w:b w:val="0"/>
                <w:bCs w:val="0"/>
                <w:i w:val="0"/>
                <w:iCs w:val="0"/>
                <w:noProof/>
                <w:sz w:val="28"/>
                <w:szCs w:val="28"/>
              </w:rPr>
              <w:t>Chapter 5 Ideate</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_Toc207677302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19</w:t>
            </w:r>
            <w:r w:rsidRPr="00E453C7">
              <w:rPr>
                <w:rFonts w:ascii="Times New Roman" w:hAnsi="Times New Roman" w:cs="Times New Roman"/>
                <w:b w:val="0"/>
                <w:bCs w:val="0"/>
                <w:i w:val="0"/>
                <w:iCs w:val="0"/>
                <w:noProof/>
                <w:webHidden/>
                <w:sz w:val="28"/>
                <w:szCs w:val="28"/>
              </w:rPr>
              <w:fldChar w:fldCharType="end"/>
            </w:r>
          </w:hyperlink>
        </w:p>
        <w:p w14:paraId="5D0FC48B" w14:textId="696FFD41"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3" w:history="1">
            <w:r w:rsidRPr="00E453C7">
              <w:rPr>
                <w:rStyle w:val="Hyperlink"/>
                <w:rFonts w:ascii="Times New Roman" w:hAnsi="Times New Roman" w:cs="Times New Roman"/>
                <w:b w:val="0"/>
                <w:bCs w:val="0"/>
                <w:i w:val="0"/>
                <w:iCs w:val="0"/>
                <w:noProof/>
                <w:sz w:val="28"/>
                <w:szCs w:val="28"/>
              </w:rPr>
              <w:t>5.1 Wireframes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_Toc207677303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19</w:t>
            </w:r>
            <w:r w:rsidRPr="00E453C7">
              <w:rPr>
                <w:rFonts w:ascii="Times New Roman" w:hAnsi="Times New Roman" w:cs="Times New Roman"/>
                <w:b w:val="0"/>
                <w:bCs w:val="0"/>
                <w:i w:val="0"/>
                <w:iCs w:val="0"/>
                <w:noProof/>
                <w:webHidden/>
                <w:sz w:val="28"/>
                <w:szCs w:val="28"/>
              </w:rPr>
              <w:fldChar w:fldCharType="end"/>
            </w:r>
          </w:hyperlink>
        </w:p>
        <w:p w14:paraId="40F3FA9D" w14:textId="0AA6C37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4" w:history="1">
            <w:r w:rsidRPr="00E453C7">
              <w:rPr>
                <w:rStyle w:val="Hyperlink"/>
                <w:rFonts w:ascii="Times New Roman" w:hAnsi="Times New Roman" w:cs="Times New Roman"/>
                <w:b w:val="0"/>
                <w:bCs w:val="0"/>
                <w:i w:val="0"/>
                <w:iCs w:val="0"/>
                <w:noProof/>
                <w:sz w:val="28"/>
                <w:szCs w:val="28"/>
              </w:rPr>
              <w:t>5.2 Website Map</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_Toc207677304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20</w:t>
            </w:r>
            <w:r w:rsidRPr="00E453C7">
              <w:rPr>
                <w:rFonts w:ascii="Times New Roman" w:hAnsi="Times New Roman" w:cs="Times New Roman"/>
                <w:b w:val="0"/>
                <w:bCs w:val="0"/>
                <w:i w:val="0"/>
                <w:iCs w:val="0"/>
                <w:noProof/>
                <w:webHidden/>
                <w:sz w:val="28"/>
                <w:szCs w:val="28"/>
              </w:rPr>
              <w:fldChar w:fldCharType="end"/>
            </w:r>
          </w:hyperlink>
        </w:p>
        <w:p w14:paraId="6AE22503" w14:textId="5D4289B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5" w:history="1">
            <w:r w:rsidRPr="00E453C7">
              <w:rPr>
                <w:rStyle w:val="Hyperlink"/>
                <w:rFonts w:ascii="Times New Roman" w:hAnsi="Times New Roman" w:cs="Times New Roman"/>
                <w:b w:val="0"/>
                <w:bCs w:val="0"/>
                <w:i w:val="0"/>
                <w:iCs w:val="0"/>
                <w:noProof/>
                <w:sz w:val="28"/>
                <w:szCs w:val="28"/>
              </w:rPr>
              <w:t>5.3 Project Backlog</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_Toc207677305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21</w:t>
            </w:r>
            <w:r w:rsidRPr="00E453C7">
              <w:rPr>
                <w:rFonts w:ascii="Times New Roman" w:hAnsi="Times New Roman" w:cs="Times New Roman"/>
                <w:b w:val="0"/>
                <w:bCs w:val="0"/>
                <w:i w:val="0"/>
                <w:iCs w:val="0"/>
                <w:noProof/>
                <w:webHidden/>
                <w:sz w:val="28"/>
                <w:szCs w:val="28"/>
              </w:rPr>
              <w:fldChar w:fldCharType="end"/>
            </w:r>
          </w:hyperlink>
        </w:p>
        <w:p w14:paraId="00B2C4FA" w14:textId="6D3CCF67"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6" w:history="1">
            <w:r w:rsidRPr="00E453C7">
              <w:rPr>
                <w:rStyle w:val="Hyperlink"/>
                <w:rFonts w:ascii="Times New Roman" w:hAnsi="Times New Roman" w:cs="Times New Roman"/>
                <w:b w:val="0"/>
                <w:bCs w:val="0"/>
                <w:i w:val="0"/>
                <w:iCs w:val="0"/>
                <w:noProof/>
                <w:sz w:val="28"/>
                <w:szCs w:val="28"/>
              </w:rPr>
              <w:t>Chapter 6 Prototype</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_Toc207677306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27</w:t>
            </w:r>
            <w:r w:rsidRPr="00E453C7">
              <w:rPr>
                <w:rFonts w:ascii="Times New Roman" w:hAnsi="Times New Roman" w:cs="Times New Roman"/>
                <w:b w:val="0"/>
                <w:bCs w:val="0"/>
                <w:i w:val="0"/>
                <w:iCs w:val="0"/>
                <w:noProof/>
                <w:webHidden/>
                <w:sz w:val="28"/>
                <w:szCs w:val="28"/>
              </w:rPr>
              <w:fldChar w:fldCharType="end"/>
            </w:r>
          </w:hyperlink>
        </w:p>
        <w:p w14:paraId="653B590D" w14:textId="4454243D"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07" w:history="1">
            <w:r w:rsidRPr="00E453C7">
              <w:rPr>
                <w:rStyle w:val="Hyperlink"/>
                <w:rFonts w:ascii="Times New Roman" w:hAnsi="Times New Roman" w:cs="Times New Roman"/>
                <w:b w:val="0"/>
                <w:bCs w:val="0"/>
                <w:i w:val="0"/>
                <w:iCs w:val="0"/>
                <w:noProof/>
                <w:sz w:val="28"/>
                <w:szCs w:val="28"/>
              </w:rPr>
              <w:t>6.1 System Design</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_Toc207677307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27</w:t>
            </w:r>
            <w:r w:rsidRPr="00E453C7">
              <w:rPr>
                <w:rFonts w:ascii="Times New Roman" w:hAnsi="Times New Roman" w:cs="Times New Roman"/>
                <w:b w:val="0"/>
                <w:bCs w:val="0"/>
                <w:i w:val="0"/>
                <w:iCs w:val="0"/>
                <w:noProof/>
                <w:webHidden/>
                <w:sz w:val="28"/>
                <w:szCs w:val="28"/>
              </w:rPr>
              <w:fldChar w:fldCharType="end"/>
            </w:r>
          </w:hyperlink>
        </w:p>
        <w:p w14:paraId="30D42456" w14:textId="54881102"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08" w:history="1">
            <w:r w:rsidRPr="00E453C7">
              <w:rPr>
                <w:rStyle w:val="Hyperlink"/>
                <w:rFonts w:ascii="Times New Roman" w:hAnsi="Times New Roman" w:cs="Times New Roman"/>
                <w:b w:val="0"/>
                <w:bCs w:val="0"/>
                <w:noProof/>
                <w:sz w:val="24"/>
                <w:szCs w:val="24"/>
              </w:rPr>
              <w:t>6.1.1 Overview of P.A.C.E System Architecture</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_Toc207677308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27</w:t>
            </w:r>
            <w:r w:rsidRPr="00E453C7">
              <w:rPr>
                <w:rFonts w:ascii="Times New Roman" w:hAnsi="Times New Roman" w:cs="Times New Roman"/>
                <w:b w:val="0"/>
                <w:bCs w:val="0"/>
                <w:noProof/>
                <w:webHidden/>
                <w:sz w:val="24"/>
                <w:szCs w:val="24"/>
              </w:rPr>
              <w:fldChar w:fldCharType="end"/>
            </w:r>
          </w:hyperlink>
        </w:p>
        <w:p w14:paraId="5582C9AA" w14:textId="690BC403"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09" w:history="1">
            <w:r w:rsidRPr="00E453C7">
              <w:rPr>
                <w:rStyle w:val="Hyperlink"/>
                <w:rFonts w:ascii="Times New Roman" w:hAnsi="Times New Roman" w:cs="Times New Roman"/>
                <w:b w:val="0"/>
                <w:bCs w:val="0"/>
                <w:noProof/>
                <w:sz w:val="24"/>
                <w:szCs w:val="24"/>
              </w:rPr>
              <w:t>6.1.2 Website Layout and Workflow</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_Toc207677309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28</w:t>
            </w:r>
            <w:r w:rsidRPr="00E453C7">
              <w:rPr>
                <w:rFonts w:ascii="Times New Roman" w:hAnsi="Times New Roman" w:cs="Times New Roman"/>
                <w:b w:val="0"/>
                <w:bCs w:val="0"/>
                <w:noProof/>
                <w:webHidden/>
                <w:sz w:val="24"/>
                <w:szCs w:val="24"/>
              </w:rPr>
              <w:fldChar w:fldCharType="end"/>
            </w:r>
          </w:hyperlink>
        </w:p>
        <w:p w14:paraId="157F511B" w14:textId="521AE6A6"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10" w:history="1">
            <w:r w:rsidRPr="00E453C7">
              <w:rPr>
                <w:rStyle w:val="Hyperlink"/>
                <w:rFonts w:ascii="Times New Roman" w:hAnsi="Times New Roman" w:cs="Times New Roman"/>
                <w:b w:val="0"/>
                <w:bCs w:val="0"/>
                <w:i w:val="0"/>
                <w:iCs w:val="0"/>
                <w:noProof/>
                <w:sz w:val="28"/>
                <w:szCs w:val="28"/>
              </w:rPr>
              <w:t>6.2 Special System Functionality Features for Users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_Toc207677310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32</w:t>
            </w:r>
            <w:r w:rsidRPr="00E453C7">
              <w:rPr>
                <w:rFonts w:ascii="Times New Roman" w:hAnsi="Times New Roman" w:cs="Times New Roman"/>
                <w:b w:val="0"/>
                <w:bCs w:val="0"/>
                <w:i w:val="0"/>
                <w:iCs w:val="0"/>
                <w:noProof/>
                <w:webHidden/>
                <w:sz w:val="28"/>
                <w:szCs w:val="28"/>
              </w:rPr>
              <w:fldChar w:fldCharType="end"/>
            </w:r>
          </w:hyperlink>
        </w:p>
        <w:p w14:paraId="50574430" w14:textId="7D27726E"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1" w:history="1">
            <w:r w:rsidRPr="00E453C7">
              <w:rPr>
                <w:rStyle w:val="Hyperlink"/>
                <w:rFonts w:ascii="Times New Roman" w:hAnsi="Times New Roman" w:cs="Times New Roman"/>
                <w:b w:val="0"/>
                <w:bCs w:val="0"/>
                <w:noProof/>
                <w:sz w:val="24"/>
                <w:szCs w:val="24"/>
              </w:rPr>
              <w:t>6.2.1 Authenticat</w:t>
            </w:r>
            <w:r w:rsidRPr="00E453C7">
              <w:rPr>
                <w:rStyle w:val="Hyperlink"/>
                <w:rFonts w:ascii="Times New Roman" w:hAnsi="Times New Roman" w:cs="Times New Roman"/>
                <w:b w:val="0"/>
                <w:bCs w:val="0"/>
                <w:noProof/>
                <w:sz w:val="24"/>
                <w:szCs w:val="24"/>
              </w:rPr>
              <w:t>i</w:t>
            </w:r>
            <w:r w:rsidRPr="00E453C7">
              <w:rPr>
                <w:rStyle w:val="Hyperlink"/>
                <w:rFonts w:ascii="Times New Roman" w:hAnsi="Times New Roman" w:cs="Times New Roman"/>
                <w:b w:val="0"/>
                <w:bCs w:val="0"/>
                <w:noProof/>
                <w:sz w:val="24"/>
                <w:szCs w:val="24"/>
              </w:rPr>
              <w:t>on for security and privacy</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_Toc207677311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32</w:t>
            </w:r>
            <w:r w:rsidRPr="00E453C7">
              <w:rPr>
                <w:rFonts w:ascii="Times New Roman" w:hAnsi="Times New Roman" w:cs="Times New Roman"/>
                <w:b w:val="0"/>
                <w:bCs w:val="0"/>
                <w:noProof/>
                <w:webHidden/>
                <w:sz w:val="24"/>
                <w:szCs w:val="24"/>
              </w:rPr>
              <w:fldChar w:fldCharType="end"/>
            </w:r>
          </w:hyperlink>
        </w:p>
        <w:p w14:paraId="3EDFB4F0" w14:textId="46A42762"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2" w:history="1">
            <w:r w:rsidRPr="00E453C7">
              <w:rPr>
                <w:rStyle w:val="Hyperlink"/>
                <w:rFonts w:ascii="Times New Roman" w:hAnsi="Times New Roman" w:cs="Times New Roman"/>
                <w:b w:val="0"/>
                <w:bCs w:val="0"/>
                <w:noProof/>
                <w:sz w:val="24"/>
                <w:szCs w:val="24"/>
              </w:rPr>
              <w:t>6.2.2 User Data Storage</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_Toc207677312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33</w:t>
            </w:r>
            <w:r w:rsidRPr="00E453C7">
              <w:rPr>
                <w:rFonts w:ascii="Times New Roman" w:hAnsi="Times New Roman" w:cs="Times New Roman"/>
                <w:b w:val="0"/>
                <w:bCs w:val="0"/>
                <w:noProof/>
                <w:webHidden/>
                <w:sz w:val="24"/>
                <w:szCs w:val="24"/>
              </w:rPr>
              <w:fldChar w:fldCharType="end"/>
            </w:r>
          </w:hyperlink>
        </w:p>
        <w:p w14:paraId="272D2A50" w14:textId="4C1399DC"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3" w:history="1">
            <w:r w:rsidRPr="00E453C7">
              <w:rPr>
                <w:rStyle w:val="Hyperlink"/>
                <w:rFonts w:ascii="Times New Roman" w:hAnsi="Times New Roman" w:cs="Times New Roman"/>
                <w:b w:val="0"/>
                <w:bCs w:val="0"/>
                <w:noProof/>
                <w:sz w:val="24"/>
                <w:szCs w:val="24"/>
              </w:rPr>
              <w:t>6.2.3 Donation System</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_Toc207677313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33</w:t>
            </w:r>
            <w:r w:rsidRPr="00E453C7">
              <w:rPr>
                <w:rFonts w:ascii="Times New Roman" w:hAnsi="Times New Roman" w:cs="Times New Roman"/>
                <w:b w:val="0"/>
                <w:bCs w:val="0"/>
                <w:noProof/>
                <w:webHidden/>
                <w:sz w:val="24"/>
                <w:szCs w:val="24"/>
              </w:rPr>
              <w:fldChar w:fldCharType="end"/>
            </w:r>
          </w:hyperlink>
        </w:p>
        <w:p w14:paraId="0ABD11B6" w14:textId="21F95AD7"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4" w:history="1">
            <w:r w:rsidRPr="00E453C7">
              <w:rPr>
                <w:rStyle w:val="Hyperlink"/>
                <w:rFonts w:ascii="Times New Roman" w:hAnsi="Times New Roman" w:cs="Times New Roman"/>
                <w:b w:val="0"/>
                <w:bCs w:val="0"/>
                <w:noProof/>
                <w:sz w:val="24"/>
                <w:szCs w:val="24"/>
              </w:rPr>
              <w:t>6.2.4 Q-Learning AI Recommendation System</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_Toc207677314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34</w:t>
            </w:r>
            <w:r w:rsidRPr="00E453C7">
              <w:rPr>
                <w:rFonts w:ascii="Times New Roman" w:hAnsi="Times New Roman" w:cs="Times New Roman"/>
                <w:b w:val="0"/>
                <w:bCs w:val="0"/>
                <w:noProof/>
                <w:webHidden/>
                <w:sz w:val="24"/>
                <w:szCs w:val="24"/>
              </w:rPr>
              <w:fldChar w:fldCharType="end"/>
            </w:r>
          </w:hyperlink>
        </w:p>
        <w:p w14:paraId="125D3402" w14:textId="14DCF1C3"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5" w:history="1">
            <w:r w:rsidRPr="00E453C7">
              <w:rPr>
                <w:rStyle w:val="Hyperlink"/>
                <w:rFonts w:ascii="Times New Roman" w:hAnsi="Times New Roman" w:cs="Times New Roman"/>
                <w:b w:val="0"/>
                <w:bCs w:val="0"/>
                <w:noProof/>
                <w:sz w:val="24"/>
                <w:szCs w:val="24"/>
              </w:rPr>
              <w:t>6.2.5 AI Avatar</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_Toc207677315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37</w:t>
            </w:r>
            <w:r w:rsidRPr="00E453C7">
              <w:rPr>
                <w:rFonts w:ascii="Times New Roman" w:hAnsi="Times New Roman" w:cs="Times New Roman"/>
                <w:b w:val="0"/>
                <w:bCs w:val="0"/>
                <w:noProof/>
                <w:webHidden/>
                <w:sz w:val="24"/>
                <w:szCs w:val="24"/>
              </w:rPr>
              <w:fldChar w:fldCharType="end"/>
            </w:r>
          </w:hyperlink>
        </w:p>
        <w:p w14:paraId="1CA0EFBE" w14:textId="02659738"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16" w:history="1">
            <w:r w:rsidRPr="00E453C7">
              <w:rPr>
                <w:rStyle w:val="Hyperlink"/>
                <w:rFonts w:ascii="Times New Roman" w:hAnsi="Times New Roman" w:cs="Times New Roman"/>
                <w:b w:val="0"/>
                <w:bCs w:val="0"/>
                <w:i w:val="0"/>
                <w:iCs w:val="0"/>
                <w:noProof/>
                <w:sz w:val="28"/>
                <w:szCs w:val="28"/>
              </w:rPr>
              <w:t>6.3 Special System Functionality Features for Corporate Users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_Toc207677316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38</w:t>
            </w:r>
            <w:r w:rsidRPr="00E453C7">
              <w:rPr>
                <w:rFonts w:ascii="Times New Roman" w:hAnsi="Times New Roman" w:cs="Times New Roman"/>
                <w:b w:val="0"/>
                <w:bCs w:val="0"/>
                <w:i w:val="0"/>
                <w:iCs w:val="0"/>
                <w:noProof/>
                <w:webHidden/>
                <w:sz w:val="28"/>
                <w:szCs w:val="28"/>
              </w:rPr>
              <w:fldChar w:fldCharType="end"/>
            </w:r>
          </w:hyperlink>
        </w:p>
        <w:p w14:paraId="651A1CA5" w14:textId="203E9FCA"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7" w:history="1">
            <w:r w:rsidRPr="00E453C7">
              <w:rPr>
                <w:rStyle w:val="Hyperlink"/>
                <w:rFonts w:ascii="Times New Roman" w:hAnsi="Times New Roman" w:cs="Times New Roman"/>
                <w:b w:val="0"/>
                <w:bCs w:val="0"/>
                <w:noProof/>
                <w:sz w:val="24"/>
                <w:szCs w:val="24"/>
              </w:rPr>
              <w:t>6.3.1 SDG Report Generator (powered by Ollama)</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_Toc207677317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38</w:t>
            </w:r>
            <w:r w:rsidRPr="00E453C7">
              <w:rPr>
                <w:rFonts w:ascii="Times New Roman" w:hAnsi="Times New Roman" w:cs="Times New Roman"/>
                <w:b w:val="0"/>
                <w:bCs w:val="0"/>
                <w:noProof/>
                <w:webHidden/>
                <w:sz w:val="24"/>
                <w:szCs w:val="24"/>
              </w:rPr>
              <w:fldChar w:fldCharType="end"/>
            </w:r>
          </w:hyperlink>
        </w:p>
        <w:p w14:paraId="35C9D0DD" w14:textId="0CED61A2" w:rsidR="00E453C7" w:rsidRPr="00E453C7" w:rsidRDefault="00E453C7">
          <w:pPr>
            <w:pStyle w:val="TOC2"/>
            <w:tabs>
              <w:tab w:val="right" w:leader="dot" w:pos="9350"/>
            </w:tabs>
            <w:rPr>
              <w:rFonts w:ascii="Times New Roman" w:eastAsiaTheme="minorEastAsia" w:hAnsi="Times New Roman" w:cs="Times New Roman"/>
              <w:b w:val="0"/>
              <w:bCs w:val="0"/>
              <w:noProof/>
              <w:sz w:val="28"/>
              <w:szCs w:val="28"/>
            </w:rPr>
          </w:pPr>
          <w:hyperlink w:anchor="_Toc207677318" w:history="1">
            <w:r w:rsidRPr="00E453C7">
              <w:rPr>
                <w:rStyle w:val="Hyperlink"/>
                <w:rFonts w:ascii="Times New Roman" w:hAnsi="Times New Roman" w:cs="Times New Roman"/>
                <w:b w:val="0"/>
                <w:bCs w:val="0"/>
                <w:noProof/>
                <w:sz w:val="24"/>
                <w:szCs w:val="24"/>
              </w:rPr>
              <w:t>6.3.2 Security authentication</w:t>
            </w:r>
            <w:r w:rsidRPr="00E453C7">
              <w:rPr>
                <w:rFonts w:ascii="Times New Roman" w:hAnsi="Times New Roman" w:cs="Times New Roman"/>
                <w:b w:val="0"/>
                <w:bCs w:val="0"/>
                <w:noProof/>
                <w:webHidden/>
                <w:sz w:val="24"/>
                <w:szCs w:val="24"/>
              </w:rPr>
              <w:tab/>
            </w:r>
            <w:r w:rsidRPr="00E453C7">
              <w:rPr>
                <w:rFonts w:ascii="Times New Roman" w:hAnsi="Times New Roman" w:cs="Times New Roman"/>
                <w:b w:val="0"/>
                <w:bCs w:val="0"/>
                <w:noProof/>
                <w:webHidden/>
                <w:sz w:val="24"/>
                <w:szCs w:val="24"/>
              </w:rPr>
              <w:fldChar w:fldCharType="begin"/>
            </w:r>
            <w:r w:rsidRPr="00E453C7">
              <w:rPr>
                <w:rFonts w:ascii="Times New Roman" w:hAnsi="Times New Roman" w:cs="Times New Roman"/>
                <w:b w:val="0"/>
                <w:bCs w:val="0"/>
                <w:noProof/>
                <w:webHidden/>
                <w:sz w:val="24"/>
                <w:szCs w:val="24"/>
              </w:rPr>
              <w:instrText xml:space="preserve"> PAGEREF _Toc207677318 \h </w:instrText>
            </w:r>
            <w:r w:rsidRPr="00E453C7">
              <w:rPr>
                <w:rFonts w:ascii="Times New Roman" w:hAnsi="Times New Roman" w:cs="Times New Roman"/>
                <w:b w:val="0"/>
                <w:bCs w:val="0"/>
                <w:noProof/>
                <w:webHidden/>
                <w:sz w:val="24"/>
                <w:szCs w:val="24"/>
              </w:rPr>
            </w:r>
            <w:r w:rsidRPr="00E453C7">
              <w:rPr>
                <w:rFonts w:ascii="Times New Roman" w:hAnsi="Times New Roman" w:cs="Times New Roman"/>
                <w:b w:val="0"/>
                <w:bCs w:val="0"/>
                <w:noProof/>
                <w:webHidden/>
                <w:sz w:val="24"/>
                <w:szCs w:val="24"/>
              </w:rPr>
              <w:fldChar w:fldCharType="separate"/>
            </w:r>
            <w:r w:rsidRPr="00E453C7">
              <w:rPr>
                <w:rFonts w:ascii="Times New Roman" w:hAnsi="Times New Roman" w:cs="Times New Roman"/>
                <w:b w:val="0"/>
                <w:bCs w:val="0"/>
                <w:noProof/>
                <w:webHidden/>
                <w:sz w:val="24"/>
                <w:szCs w:val="24"/>
              </w:rPr>
              <w:t>38</w:t>
            </w:r>
            <w:r w:rsidRPr="00E453C7">
              <w:rPr>
                <w:rFonts w:ascii="Times New Roman" w:hAnsi="Times New Roman" w:cs="Times New Roman"/>
                <w:b w:val="0"/>
                <w:bCs w:val="0"/>
                <w:noProof/>
                <w:webHidden/>
                <w:sz w:val="24"/>
                <w:szCs w:val="24"/>
              </w:rPr>
              <w:fldChar w:fldCharType="end"/>
            </w:r>
          </w:hyperlink>
        </w:p>
        <w:p w14:paraId="1A5E8FD8" w14:textId="3C8DED13"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19" w:history="1">
            <w:r w:rsidRPr="00E453C7">
              <w:rPr>
                <w:rStyle w:val="Hyperlink"/>
                <w:rFonts w:ascii="Times New Roman" w:hAnsi="Times New Roman" w:cs="Times New Roman"/>
                <w:b w:val="0"/>
                <w:bCs w:val="0"/>
                <w:i w:val="0"/>
                <w:iCs w:val="0"/>
                <w:noProof/>
                <w:sz w:val="28"/>
                <w:szCs w:val="28"/>
              </w:rPr>
              <w:t>6.4 Backend Development and Data Flow</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_Toc207677319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38</w:t>
            </w:r>
            <w:r w:rsidRPr="00E453C7">
              <w:rPr>
                <w:rFonts w:ascii="Times New Roman" w:hAnsi="Times New Roman" w:cs="Times New Roman"/>
                <w:b w:val="0"/>
                <w:bCs w:val="0"/>
                <w:i w:val="0"/>
                <w:iCs w:val="0"/>
                <w:noProof/>
                <w:webHidden/>
                <w:sz w:val="28"/>
                <w:szCs w:val="28"/>
              </w:rPr>
              <w:fldChar w:fldCharType="end"/>
            </w:r>
          </w:hyperlink>
        </w:p>
        <w:p w14:paraId="38C117FA" w14:textId="688082E9"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20" w:history="1">
            <w:r w:rsidRPr="00E453C7">
              <w:rPr>
                <w:rStyle w:val="Hyperlink"/>
                <w:rFonts w:ascii="Times New Roman" w:hAnsi="Times New Roman" w:cs="Times New Roman"/>
                <w:b w:val="0"/>
                <w:bCs w:val="0"/>
                <w:i w:val="0"/>
                <w:iCs w:val="0"/>
                <w:noProof/>
                <w:sz w:val="28"/>
                <w:szCs w:val="28"/>
              </w:rPr>
              <w:t>6.5 Database Setup</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_Toc207677320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40</w:t>
            </w:r>
            <w:r w:rsidRPr="00E453C7">
              <w:rPr>
                <w:rFonts w:ascii="Times New Roman" w:hAnsi="Times New Roman" w:cs="Times New Roman"/>
                <w:b w:val="0"/>
                <w:bCs w:val="0"/>
                <w:i w:val="0"/>
                <w:iCs w:val="0"/>
                <w:noProof/>
                <w:webHidden/>
                <w:sz w:val="28"/>
                <w:szCs w:val="28"/>
              </w:rPr>
              <w:fldChar w:fldCharType="end"/>
            </w:r>
          </w:hyperlink>
        </w:p>
        <w:p w14:paraId="62C1A8BC" w14:textId="02D28EC7"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21" w:history="1">
            <w:r w:rsidRPr="00E453C7">
              <w:rPr>
                <w:rStyle w:val="Hyperlink"/>
                <w:rFonts w:ascii="Times New Roman" w:hAnsi="Times New Roman" w:cs="Times New Roman"/>
                <w:b w:val="0"/>
                <w:bCs w:val="0"/>
                <w:i w:val="0"/>
                <w:iCs w:val="0"/>
                <w:noProof/>
                <w:sz w:val="28"/>
                <w:szCs w:val="28"/>
              </w:rPr>
              <w:t>Chapter 7: Evaluating the System</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_Toc207677321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42</w:t>
            </w:r>
            <w:r w:rsidRPr="00E453C7">
              <w:rPr>
                <w:rFonts w:ascii="Times New Roman" w:hAnsi="Times New Roman" w:cs="Times New Roman"/>
                <w:b w:val="0"/>
                <w:bCs w:val="0"/>
                <w:i w:val="0"/>
                <w:iCs w:val="0"/>
                <w:noProof/>
                <w:webHidden/>
                <w:sz w:val="28"/>
                <w:szCs w:val="28"/>
              </w:rPr>
              <w:fldChar w:fldCharType="end"/>
            </w:r>
          </w:hyperlink>
        </w:p>
        <w:p w14:paraId="3A73291C" w14:textId="62D32526"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22" w:history="1">
            <w:r w:rsidRPr="00E453C7">
              <w:rPr>
                <w:rStyle w:val="Hyperlink"/>
                <w:rFonts w:ascii="Times New Roman" w:hAnsi="Times New Roman" w:cs="Times New Roman"/>
                <w:b w:val="0"/>
                <w:bCs w:val="0"/>
                <w:i w:val="0"/>
                <w:iCs w:val="0"/>
                <w:noProof/>
                <w:sz w:val="28"/>
                <w:szCs w:val="28"/>
              </w:rPr>
              <w:t>7.1 Expert Evaluation</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_Toc207677322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42</w:t>
            </w:r>
            <w:r w:rsidRPr="00E453C7">
              <w:rPr>
                <w:rFonts w:ascii="Times New Roman" w:hAnsi="Times New Roman" w:cs="Times New Roman"/>
                <w:b w:val="0"/>
                <w:bCs w:val="0"/>
                <w:i w:val="0"/>
                <w:iCs w:val="0"/>
                <w:noProof/>
                <w:webHidden/>
                <w:sz w:val="28"/>
                <w:szCs w:val="28"/>
              </w:rPr>
              <w:fldChar w:fldCharType="end"/>
            </w:r>
          </w:hyperlink>
        </w:p>
        <w:p w14:paraId="6EFCF7D4" w14:textId="481E4649"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23" w:history="1">
            <w:r w:rsidRPr="00E453C7">
              <w:rPr>
                <w:rStyle w:val="Hyperlink"/>
                <w:rFonts w:ascii="Times New Roman" w:hAnsi="Times New Roman" w:cs="Times New Roman"/>
                <w:b w:val="0"/>
                <w:bCs w:val="0"/>
                <w:i w:val="0"/>
                <w:iCs w:val="0"/>
                <w:noProof/>
                <w:sz w:val="28"/>
                <w:szCs w:val="28"/>
              </w:rPr>
              <w:t>7.2 Student Evaluation</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_Toc207677323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43</w:t>
            </w:r>
            <w:r w:rsidRPr="00E453C7">
              <w:rPr>
                <w:rFonts w:ascii="Times New Roman" w:hAnsi="Times New Roman" w:cs="Times New Roman"/>
                <w:b w:val="0"/>
                <w:bCs w:val="0"/>
                <w:i w:val="0"/>
                <w:iCs w:val="0"/>
                <w:noProof/>
                <w:webHidden/>
                <w:sz w:val="28"/>
                <w:szCs w:val="28"/>
              </w:rPr>
              <w:fldChar w:fldCharType="end"/>
            </w:r>
          </w:hyperlink>
        </w:p>
        <w:p w14:paraId="79BC65FD" w14:textId="2BD80DFF" w:rsidR="00E453C7" w:rsidRPr="00E453C7" w:rsidRDefault="00E453C7">
          <w:pPr>
            <w:pStyle w:val="TOC1"/>
            <w:tabs>
              <w:tab w:val="right" w:leader="dot" w:pos="9350"/>
            </w:tabs>
            <w:rPr>
              <w:rFonts w:ascii="Times New Roman" w:eastAsiaTheme="minorEastAsia" w:hAnsi="Times New Roman" w:cs="Times New Roman"/>
              <w:b w:val="0"/>
              <w:bCs w:val="0"/>
              <w:i w:val="0"/>
              <w:iCs w:val="0"/>
              <w:noProof/>
              <w:sz w:val="28"/>
              <w:szCs w:val="28"/>
            </w:rPr>
          </w:pPr>
          <w:hyperlink w:anchor="_Toc207677324" w:history="1">
            <w:r w:rsidRPr="00E453C7">
              <w:rPr>
                <w:rStyle w:val="Hyperlink"/>
                <w:rFonts w:ascii="Times New Roman" w:hAnsi="Times New Roman" w:cs="Times New Roman"/>
                <w:b w:val="0"/>
                <w:bCs w:val="0"/>
                <w:i w:val="0"/>
                <w:iCs w:val="0"/>
                <w:noProof/>
                <w:sz w:val="28"/>
                <w:szCs w:val="28"/>
              </w:rPr>
              <w:t>Chapter 8: Final Recommendations</w:t>
            </w:r>
            <w:r w:rsidRPr="00E453C7">
              <w:rPr>
                <w:rFonts w:ascii="Times New Roman" w:hAnsi="Times New Roman" w:cs="Times New Roman"/>
                <w:b w:val="0"/>
                <w:bCs w:val="0"/>
                <w:i w:val="0"/>
                <w:iCs w:val="0"/>
                <w:noProof/>
                <w:webHidden/>
                <w:sz w:val="28"/>
                <w:szCs w:val="28"/>
              </w:rPr>
              <w:tab/>
            </w:r>
            <w:r w:rsidRPr="00E453C7">
              <w:rPr>
                <w:rFonts w:ascii="Times New Roman" w:hAnsi="Times New Roman" w:cs="Times New Roman"/>
                <w:b w:val="0"/>
                <w:bCs w:val="0"/>
                <w:i w:val="0"/>
                <w:iCs w:val="0"/>
                <w:noProof/>
                <w:webHidden/>
                <w:sz w:val="28"/>
                <w:szCs w:val="28"/>
              </w:rPr>
              <w:fldChar w:fldCharType="begin"/>
            </w:r>
            <w:r w:rsidRPr="00E453C7">
              <w:rPr>
                <w:rFonts w:ascii="Times New Roman" w:hAnsi="Times New Roman" w:cs="Times New Roman"/>
                <w:b w:val="0"/>
                <w:bCs w:val="0"/>
                <w:i w:val="0"/>
                <w:iCs w:val="0"/>
                <w:noProof/>
                <w:webHidden/>
                <w:sz w:val="28"/>
                <w:szCs w:val="28"/>
              </w:rPr>
              <w:instrText xml:space="preserve"> PAGEREF _Toc207677324 \h </w:instrText>
            </w:r>
            <w:r w:rsidRPr="00E453C7">
              <w:rPr>
                <w:rFonts w:ascii="Times New Roman" w:hAnsi="Times New Roman" w:cs="Times New Roman"/>
                <w:b w:val="0"/>
                <w:bCs w:val="0"/>
                <w:i w:val="0"/>
                <w:iCs w:val="0"/>
                <w:noProof/>
                <w:webHidden/>
                <w:sz w:val="28"/>
                <w:szCs w:val="28"/>
              </w:rPr>
            </w:r>
            <w:r w:rsidRPr="00E453C7">
              <w:rPr>
                <w:rFonts w:ascii="Times New Roman" w:hAnsi="Times New Roman" w:cs="Times New Roman"/>
                <w:b w:val="0"/>
                <w:bCs w:val="0"/>
                <w:i w:val="0"/>
                <w:iCs w:val="0"/>
                <w:noProof/>
                <w:webHidden/>
                <w:sz w:val="28"/>
                <w:szCs w:val="28"/>
              </w:rPr>
              <w:fldChar w:fldCharType="separate"/>
            </w:r>
            <w:r w:rsidRPr="00E453C7">
              <w:rPr>
                <w:rFonts w:ascii="Times New Roman" w:hAnsi="Times New Roman" w:cs="Times New Roman"/>
                <w:b w:val="0"/>
                <w:bCs w:val="0"/>
                <w:i w:val="0"/>
                <w:iCs w:val="0"/>
                <w:noProof/>
                <w:webHidden/>
                <w:sz w:val="28"/>
                <w:szCs w:val="28"/>
              </w:rPr>
              <w:t>45</w:t>
            </w:r>
            <w:r w:rsidRPr="00E453C7">
              <w:rPr>
                <w:rFonts w:ascii="Times New Roman" w:hAnsi="Times New Roman" w:cs="Times New Roman"/>
                <w:b w:val="0"/>
                <w:bCs w:val="0"/>
                <w:i w:val="0"/>
                <w:iCs w:val="0"/>
                <w:noProof/>
                <w:webHidden/>
                <w:sz w:val="28"/>
                <w:szCs w:val="28"/>
              </w:rPr>
              <w:fldChar w:fldCharType="end"/>
            </w:r>
          </w:hyperlink>
        </w:p>
        <w:p w14:paraId="4114605A" w14:textId="4BA1A35B" w:rsidR="00041A8C" w:rsidRDefault="00041A8C">
          <w:r w:rsidRPr="00E453C7">
            <w:rPr>
              <w:rFonts w:ascii="Times New Roman" w:hAnsi="Times New Roman" w:cs="Times New Roman"/>
              <w:noProof/>
              <w:sz w:val="32"/>
              <w:szCs w:val="32"/>
            </w:rPr>
            <w:fldChar w:fldCharType="end"/>
          </w:r>
        </w:p>
      </w:sdtContent>
    </w:sdt>
    <w:p w14:paraId="6C9FFB7A" w14:textId="77777777" w:rsidR="00041A8C" w:rsidRDefault="00041A8C">
      <w:pPr>
        <w:rPr>
          <w:rFonts w:ascii="Times New Roman" w:hAnsi="Times New Roman" w:cs="Times New Roman"/>
        </w:rPr>
      </w:pPr>
      <w:r>
        <w:rPr>
          <w:rFonts w:ascii="Times New Roman" w:hAnsi="Times New Roman" w:cs="Times New Roman"/>
        </w:rPr>
        <w:br w:type="page"/>
      </w:r>
    </w:p>
    <w:p w14:paraId="43479AF2" w14:textId="6A896398" w:rsidR="0048176A" w:rsidRPr="0048176A" w:rsidRDefault="0048176A" w:rsidP="0048176A">
      <w:pPr>
        <w:pStyle w:val="Heading1"/>
        <w:spacing w:line="360" w:lineRule="auto"/>
        <w:jc w:val="both"/>
        <w:rPr>
          <w:rFonts w:cs="Times New Roman"/>
        </w:rPr>
      </w:pPr>
      <w:bookmarkStart w:id="0" w:name="_Toc207677283"/>
      <w:r w:rsidRPr="0048176A">
        <w:rPr>
          <w:rFonts w:cs="Times New Roman"/>
        </w:rPr>
        <w:lastRenderedPageBreak/>
        <w:t>Chapter 1 Introduction</w:t>
      </w:r>
      <w:bookmarkEnd w:id="0"/>
    </w:p>
    <w:p w14:paraId="2D10068A" w14:textId="77777777" w:rsidR="0048176A" w:rsidRPr="0048176A" w:rsidRDefault="0048176A" w:rsidP="0048176A">
      <w:pPr>
        <w:pStyle w:val="Heading1"/>
        <w:spacing w:line="360" w:lineRule="auto"/>
        <w:jc w:val="both"/>
        <w:rPr>
          <w:rFonts w:cs="Times New Roman"/>
        </w:rPr>
      </w:pPr>
      <w:bookmarkStart w:id="1" w:name="_Toc207677284"/>
      <w:r w:rsidRPr="0048176A">
        <w:rPr>
          <w:rFonts w:cs="Times New Roman"/>
        </w:rPr>
        <w:t>1.1 Background and Motivation</w:t>
      </w:r>
      <w:bookmarkEnd w:id="1"/>
    </w:p>
    <w:p w14:paraId="5AD7A0B1"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In 2015, the United Nations launched the Sustainable Development Goals (SDGs)</w:t>
      </w:r>
      <w:sdt>
        <w:sdtPr>
          <w:rPr>
            <w:rFonts w:ascii="Times New Roman" w:eastAsia="Times New Roman" w:hAnsi="Times New Roman" w:cs="Times New Roman"/>
            <w:kern w:val="0"/>
            <w14:ligatures w14:val="none"/>
          </w:rPr>
          <w:id w:val="-234243692"/>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Geo18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[1]</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a set of 17 global goals intended to end poverty, reverse biodiversity loss and environmental degradation, and ensure prosperity by 2030. However, the success of these goals depends heavily on the active participation of individuals, communities, and organizations.</w:t>
      </w:r>
    </w:p>
    <w:p w14:paraId="1D3C87DC" w14:textId="77777777" w:rsidR="0048176A" w:rsidRPr="0048176A" w:rsidRDefault="0048176A" w:rsidP="0048176A">
      <w:pPr>
        <w:spacing w:after="0" w:line="360" w:lineRule="auto"/>
        <w:ind w:firstLine="284"/>
        <w:jc w:val="both"/>
        <w:rPr>
          <w:rFonts w:ascii="Times New Roman" w:hAnsi="Times New Roman" w:cs="Times New Roman"/>
        </w:rPr>
      </w:pPr>
      <w:r w:rsidRPr="0048176A">
        <w:rPr>
          <w:rFonts w:ascii="Times New Roman" w:hAnsi="Times New Roman" w:cs="Times New Roman"/>
        </w:rPr>
        <w:t>However, over the last three years, the COVID-19 pandemic, the conflict in Ukraine, and climate-related catastrophes have slowed or even reversed the SDG's progress. According to an analysis of 140 targets for which data is available, more than 30% have either experienced slow movement or regressed below the 2015 baseline1, and half of these targets are moderately or severely off track. No nation is expected to meet its targets by 2030, demonstrating the universal lack of progress with the SDGs. The past three years have demonstrated that efforts to accomplish the SDGs need to be resilient to unforeseen negative global phenomena and sustainable in the face of them.</w:t>
      </w:r>
    </w:p>
    <w:p w14:paraId="3634C96E" w14:textId="77777777" w:rsidR="0048176A" w:rsidRPr="0048176A" w:rsidRDefault="0048176A" w:rsidP="0048176A">
      <w:pPr>
        <w:spacing w:after="0" w:line="360" w:lineRule="auto"/>
        <w:ind w:firstLine="284"/>
        <w:jc w:val="both"/>
        <w:rPr>
          <w:rFonts w:ascii="Times New Roman" w:hAnsi="Times New Roman" w:cs="Times New Roman"/>
        </w:rPr>
      </w:pPr>
      <w:r w:rsidRPr="0048176A">
        <w:rPr>
          <w:rFonts w:ascii="Times New Roman" w:hAnsi="Times New Roman" w:cs="Times New Roman"/>
        </w:rPr>
        <w:t>It has been recommended that to achieve the SDGs effectively, they must be localized within countries</w:t>
      </w:r>
      <w:sdt>
        <w:sdtPr>
          <w:rPr>
            <w:rFonts w:ascii="Times New Roman" w:hAnsi="Times New Roman" w:cs="Times New Roman"/>
          </w:rPr>
          <w:id w:val="1295176565"/>
          <w:citation/>
        </w:sdtPr>
        <w:sdtContent>
          <w:r w:rsidRPr="0048176A">
            <w:rPr>
              <w:rFonts w:ascii="Times New Roman" w:hAnsi="Times New Roman" w:cs="Times New Roman"/>
            </w:rPr>
            <w:fldChar w:fldCharType="begin"/>
          </w:r>
          <w:r w:rsidRPr="0048176A">
            <w:rPr>
              <w:rFonts w:ascii="Times New Roman" w:hAnsi="Times New Roman" w:cs="Times New Roman"/>
              <w:lang w:val="en-GB"/>
            </w:rPr>
            <w:instrText xml:space="preserve">CITATION Sim \l 2057 </w:instrText>
          </w:r>
          <w:r w:rsidRPr="0048176A">
            <w:rPr>
              <w:rFonts w:ascii="Times New Roman" w:hAnsi="Times New Roman" w:cs="Times New Roman"/>
            </w:rPr>
            <w:fldChar w:fldCharType="separate"/>
          </w:r>
          <w:r w:rsidRPr="0048176A">
            <w:rPr>
              <w:rFonts w:ascii="Times New Roman" w:hAnsi="Times New Roman" w:cs="Times New Roman"/>
              <w:noProof/>
              <w:lang w:val="en-GB"/>
            </w:rPr>
            <w:t xml:space="preserve"> [2]</w:t>
          </w:r>
          <w:r w:rsidRPr="0048176A">
            <w:rPr>
              <w:rFonts w:ascii="Times New Roman" w:hAnsi="Times New Roman" w:cs="Times New Roman"/>
            </w:rPr>
            <w:fldChar w:fldCharType="end"/>
          </w:r>
        </w:sdtContent>
      </w:sdt>
      <w:r w:rsidRPr="0048176A">
        <w:rPr>
          <w:rFonts w:ascii="Times New Roman" w:hAnsi="Times New Roman" w:cs="Times New Roman"/>
        </w:rPr>
        <w:t xml:space="preserve"> meaning that individuals must actively participate in actions meant to accomplish these goals. Moreover, several groups have organized ad-hoc initiatives and grassroots projects specifically aimed at mobilizing the individual citizen to actively participate in the success of the SDGs daily. An example is the 170 Series that was introduced by the Perception Change Project of the UN that offered 10 recommendations per goal of the 17 SDGs of what an individual can do to achieve these goals on an everyday basis</w:t>
      </w:r>
      <w:sdt>
        <w:sdtPr>
          <w:rPr>
            <w:rFonts w:ascii="Times New Roman" w:hAnsi="Times New Roman" w:cs="Times New Roman"/>
          </w:rPr>
          <w:id w:val="1667357517"/>
          <w:citation/>
        </w:sdtPr>
        <w:sdtContent>
          <w:r w:rsidRPr="0048176A">
            <w:rPr>
              <w:rFonts w:ascii="Times New Roman" w:hAnsi="Times New Roman" w:cs="Times New Roman"/>
            </w:rPr>
            <w:fldChar w:fldCharType="begin"/>
          </w:r>
          <w:r w:rsidRPr="0048176A">
            <w:rPr>
              <w:rFonts w:ascii="Times New Roman" w:hAnsi="Times New Roman" w:cs="Times New Roman"/>
              <w:lang w:val="en-GB"/>
            </w:rPr>
            <w:instrText xml:space="preserve"> CITATION htt \l 2057 </w:instrText>
          </w:r>
          <w:r w:rsidRPr="0048176A">
            <w:rPr>
              <w:rFonts w:ascii="Times New Roman" w:hAnsi="Times New Roman" w:cs="Times New Roman"/>
            </w:rPr>
            <w:fldChar w:fldCharType="separate"/>
          </w:r>
          <w:r w:rsidRPr="0048176A">
            <w:rPr>
              <w:rFonts w:ascii="Times New Roman" w:hAnsi="Times New Roman" w:cs="Times New Roman"/>
              <w:noProof/>
              <w:lang w:val="en-GB"/>
            </w:rPr>
            <w:t xml:space="preserve"> [5]</w:t>
          </w:r>
          <w:r w:rsidRPr="0048176A">
            <w:rPr>
              <w:rFonts w:ascii="Times New Roman" w:hAnsi="Times New Roman" w:cs="Times New Roman"/>
            </w:rPr>
            <w:fldChar w:fldCharType="end"/>
          </w:r>
        </w:sdtContent>
      </w:sdt>
      <w:r w:rsidRPr="0048176A">
        <w:rPr>
          <w:rFonts w:ascii="Times New Roman" w:hAnsi="Times New Roman" w:cs="Times New Roman"/>
        </w:rPr>
        <w:t xml:space="preserve"> . However, the weakness of these recommendations is that they did not provide incentives to act and do so collectively, coherently, sustainably to provide a positive large-scale contribution to the SDGs. </w:t>
      </w:r>
    </w:p>
    <w:p w14:paraId="222057E1"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Aside from the issues mentioned many individuals</w:t>
      </w:r>
      <w:sdt>
        <w:sdtPr>
          <w:rPr>
            <w:rFonts w:ascii="Times New Roman" w:eastAsia="Times New Roman" w:hAnsi="Times New Roman" w:cs="Times New Roman"/>
            <w:kern w:val="0"/>
            <w14:ligatures w14:val="none"/>
          </w:rPr>
          <w:id w:val="-1700619852"/>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Bar05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[6]</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xml:space="preserve"> have great difficulty engaging meaningfully with sustainability because of cost, inconvenience and the fact that sustainability activities are disconnected from day-to-day activities</w:t>
      </w:r>
      <w:sdt>
        <w:sdtPr>
          <w:rPr>
            <w:rFonts w:ascii="Times New Roman" w:eastAsia="Times New Roman" w:hAnsi="Times New Roman" w:cs="Times New Roman"/>
            <w:kern w:val="0"/>
            <w14:ligatures w14:val="none"/>
          </w:rPr>
          <w:id w:val="-245044648"/>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Gif11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[7]</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xml:space="preserve">.  </w:t>
      </w:r>
    </w:p>
    <w:p w14:paraId="554B3F4B" w14:textId="77777777" w:rsidR="008248E3" w:rsidRPr="008248E3" w:rsidRDefault="008248E3" w:rsidP="008248E3">
      <w:pPr>
        <w:pStyle w:val="Heading1"/>
      </w:pPr>
      <w:bookmarkStart w:id="2" w:name="_Toc207677285"/>
      <w:r w:rsidRPr="008248E3">
        <w:lastRenderedPageBreak/>
        <w:t>1.2 Problem Statement</w:t>
      </w:r>
      <w:bookmarkEnd w:id="2"/>
    </w:p>
    <w:p w14:paraId="4DD82130" w14:textId="77777777" w:rsidR="0048176A" w:rsidRPr="0048176A" w:rsidRDefault="0048176A" w:rsidP="008248E3"/>
    <w:p w14:paraId="3A15F1B2" w14:textId="77777777" w:rsidR="0048176A" w:rsidRPr="0048176A" w:rsidRDefault="0048176A" w:rsidP="00221ED3">
      <w:pPr>
        <w:jc w:val="both"/>
      </w:pPr>
      <w:r w:rsidRPr="0048176A">
        <w:t xml:space="preserve">The main issue is that there isn't a smooth, all-encompassing solution that considers people's financial and behavioral characteristics and is data-driven to enable people to act in their daily lives to meet sustainable development goals. Given the complexity of the sustainable development goals, the solution should be simple for the average person to understand, simple to implement, adaptable enough to consider the circumstances of various individuals, and lead to widespread, coordinated action. The solution should also enable the transparent collection of data to support top-down and bottom-up sustainable initiatives and support data-driven policy. The problem can therefore be stated as follows: </w:t>
      </w:r>
    </w:p>
    <w:p w14:paraId="76E61BBE" w14:textId="77777777" w:rsidR="0048176A" w:rsidRPr="0048176A" w:rsidRDefault="0048176A" w:rsidP="00221ED3">
      <w:pPr>
        <w:jc w:val="both"/>
      </w:pPr>
      <w:r w:rsidRPr="0048176A">
        <w:t>“Can a platform be created to empower individuals to take customized action to achieve the sustainable development goals on a personal level whilst gaining economic benefits and ensuring cohesive large scale positive impacts on social, environmental, and economic sustainability.”</w:t>
      </w:r>
    </w:p>
    <w:p w14:paraId="74C33F4E" w14:textId="77777777" w:rsidR="0048176A" w:rsidRPr="0048176A" w:rsidRDefault="0048176A" w:rsidP="008248E3">
      <w:pPr>
        <w:rPr>
          <w:b/>
          <w:bCs/>
          <w:sz w:val="28"/>
          <w:szCs w:val="28"/>
        </w:rPr>
      </w:pPr>
    </w:p>
    <w:p w14:paraId="01609A23" w14:textId="77777777" w:rsidR="0048176A" w:rsidRPr="0048176A" w:rsidRDefault="0048176A" w:rsidP="0048176A">
      <w:pPr>
        <w:pStyle w:val="Heading1"/>
        <w:spacing w:line="360" w:lineRule="auto"/>
        <w:jc w:val="both"/>
        <w:rPr>
          <w:rFonts w:cs="Times New Roman"/>
        </w:rPr>
      </w:pPr>
      <w:bookmarkStart w:id="3" w:name="_Toc207677286"/>
      <w:r w:rsidRPr="0048176A">
        <w:rPr>
          <w:rFonts w:cs="Times New Roman"/>
        </w:rPr>
        <w:t>1.3 Objectives and Scope</w:t>
      </w:r>
      <w:bookmarkEnd w:id="3"/>
    </w:p>
    <w:p w14:paraId="7205DB7F" w14:textId="77777777" w:rsidR="0048176A" w:rsidRPr="0048176A" w:rsidRDefault="0048176A" w:rsidP="0048176A">
      <w:pPr>
        <w:spacing w:line="360" w:lineRule="auto"/>
        <w:ind w:firstLine="360"/>
        <w:jc w:val="both"/>
        <w:rPr>
          <w:rFonts w:ascii="Times New Roman" w:hAnsi="Times New Roman" w:cs="Times New Roman"/>
        </w:rPr>
      </w:pPr>
      <w:r w:rsidRPr="0048176A">
        <w:rPr>
          <w:rFonts w:ascii="Times New Roman" w:hAnsi="Times New Roman" w:cs="Times New Roman"/>
        </w:rPr>
        <w:t>The primary objective of this research therefore is to develop a web-based sustainability platform, the Personal Accounting Climate Economic Service (P.A.C.E.). This is a novel financial system empowering individual to take customized action to achieve the sustainable development goals on a personal level whilst gaining economic benefits and ensuring cohesive large scale positive impacts on social, environmental, and economic sustainability. Individuals (Clients) would sign into the system and be given a list of daily activities to complete. Each activity will have associated with it an economic benefit that the individual would gain if they completed the specific activity. All activities are meant to be simple yet contribute to the overall achievement of the SDGs. The system itself will consist of:</w:t>
      </w:r>
    </w:p>
    <w:p w14:paraId="65C28C79" w14:textId="77777777" w:rsidR="0048176A" w:rsidRPr="0048176A" w:rsidRDefault="0048176A" w:rsidP="0048176A">
      <w:pPr>
        <w:pStyle w:val="ListParagraph"/>
        <w:numPr>
          <w:ilvl w:val="0"/>
          <w:numId w:val="2"/>
        </w:numPr>
        <w:spacing w:line="360" w:lineRule="auto"/>
        <w:jc w:val="both"/>
        <w:rPr>
          <w:rFonts w:ascii="Times New Roman" w:hAnsi="Times New Roman" w:cs="Times New Roman"/>
        </w:rPr>
      </w:pPr>
      <w:r w:rsidRPr="0048176A">
        <w:rPr>
          <w:rFonts w:ascii="Times New Roman" w:hAnsi="Times New Roman" w:cs="Times New Roman"/>
        </w:rPr>
        <w:t xml:space="preserve">A master database for storing client data and used for client analytics, </w:t>
      </w:r>
    </w:p>
    <w:p w14:paraId="7393F491" w14:textId="77777777" w:rsidR="0048176A" w:rsidRPr="0048176A" w:rsidRDefault="0048176A" w:rsidP="0048176A">
      <w:pPr>
        <w:pStyle w:val="ListParagraph"/>
        <w:numPr>
          <w:ilvl w:val="0"/>
          <w:numId w:val="2"/>
        </w:numPr>
        <w:spacing w:line="360" w:lineRule="auto"/>
        <w:jc w:val="both"/>
        <w:rPr>
          <w:rFonts w:ascii="Times New Roman" w:hAnsi="Times New Roman" w:cs="Times New Roman"/>
        </w:rPr>
      </w:pPr>
      <w:r w:rsidRPr="0048176A">
        <w:rPr>
          <w:rFonts w:ascii="Times New Roman" w:hAnsi="Times New Roman" w:cs="Times New Roman"/>
        </w:rPr>
        <w:t xml:space="preserve">An artificial intelligence system used to design and optimize activities for clients in such a manner as to maximize economic benefits for all clients involved and use data from all clients to determine the next best activity to issue to achieve the SDGs, </w:t>
      </w:r>
    </w:p>
    <w:p w14:paraId="0E1A4D20" w14:textId="77777777" w:rsidR="0048176A" w:rsidRPr="0048176A" w:rsidRDefault="0048176A" w:rsidP="0048176A">
      <w:pPr>
        <w:pStyle w:val="ListParagraph"/>
        <w:numPr>
          <w:ilvl w:val="0"/>
          <w:numId w:val="2"/>
        </w:numPr>
        <w:spacing w:line="360" w:lineRule="auto"/>
        <w:jc w:val="both"/>
        <w:rPr>
          <w:rFonts w:ascii="Times New Roman" w:hAnsi="Times New Roman" w:cs="Times New Roman"/>
        </w:rPr>
      </w:pPr>
      <w:r w:rsidRPr="0048176A">
        <w:rPr>
          <w:rFonts w:ascii="Times New Roman" w:hAnsi="Times New Roman" w:cs="Times New Roman"/>
        </w:rPr>
        <w:lastRenderedPageBreak/>
        <w:t>A reward system for tracking the loyalty scores of clients and a blacklist database for tracking clients who are performing poorly and other clients of interest who have yet to be contracted.</w:t>
      </w:r>
    </w:p>
    <w:p w14:paraId="220D6E10" w14:textId="77777777" w:rsidR="0048176A" w:rsidRPr="0048176A" w:rsidRDefault="0048176A" w:rsidP="0048176A">
      <w:pPr>
        <w:spacing w:before="100" w:beforeAutospacing="1" w:after="100" w:afterAutospacing="1"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The system aims to:</w:t>
      </w:r>
    </w:p>
    <w:p w14:paraId="78442072" w14:textId="77777777" w:rsidR="0048176A" w:rsidRPr="0048176A" w:rsidRDefault="0048176A" w:rsidP="0048176A">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Encourage participation in sustainability through interactive tools for individuals and organizations.</w:t>
      </w:r>
    </w:p>
    <w:p w14:paraId="689D9DF0" w14:textId="77777777" w:rsidR="0048176A" w:rsidRPr="0048176A" w:rsidRDefault="0048176A" w:rsidP="0048176A">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Track and display contributions toward SDG-aligned activities such as donations, volunteering and recycling.</w:t>
      </w:r>
    </w:p>
    <w:p w14:paraId="01C0E904" w14:textId="77777777" w:rsidR="0048176A" w:rsidRPr="0048176A" w:rsidRDefault="0048176A" w:rsidP="0048176A">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Provide feedback and rewards using gamification, analytics, and a leaderboard system.</w:t>
      </w:r>
    </w:p>
    <w:p w14:paraId="60B7F659" w14:textId="77777777" w:rsidR="0048176A" w:rsidRPr="0048176A" w:rsidRDefault="0048176A" w:rsidP="0048176A">
      <w:pPr>
        <w:numPr>
          <w:ilvl w:val="0"/>
          <w:numId w:val="1"/>
        </w:numPr>
        <w:spacing w:before="100" w:beforeAutospacing="1" w:after="100" w:afterAutospacing="1"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Support organizations (e.g., universities) with dashboards for ESG goal setting, KPI tracking, and performance comparison.</w:t>
      </w:r>
    </w:p>
    <w:p w14:paraId="0C72A182" w14:textId="77777777" w:rsidR="0048176A" w:rsidRDefault="0048176A" w:rsidP="0042478D">
      <w:pPr>
        <w:jc w:val="both"/>
      </w:pPr>
      <w:r w:rsidRPr="0048176A">
        <w:t>The scope includes both individual users (with features like personal dashboards and Leaderboards) and corporate users (offering analytics dashboards). The platform also focuses on efficient design, ensuring its own sustainability in terms of technical architecture.</w:t>
      </w:r>
    </w:p>
    <w:p w14:paraId="005D1CD9" w14:textId="77777777" w:rsidR="002E3B90" w:rsidRDefault="002E3B90" w:rsidP="0042478D">
      <w:pPr>
        <w:pStyle w:val="Heading1"/>
      </w:pPr>
    </w:p>
    <w:p w14:paraId="360EB245" w14:textId="77777777" w:rsidR="002E3B90" w:rsidRDefault="002E3B90" w:rsidP="0042478D">
      <w:pPr>
        <w:pStyle w:val="Heading1"/>
      </w:pPr>
    </w:p>
    <w:p w14:paraId="629B25D9" w14:textId="77777777" w:rsidR="002E3B90" w:rsidRDefault="002E3B90" w:rsidP="0042478D">
      <w:pPr>
        <w:pStyle w:val="Heading1"/>
      </w:pPr>
    </w:p>
    <w:p w14:paraId="3E878B3A" w14:textId="77777777" w:rsidR="002E3B90" w:rsidRDefault="002E3B90" w:rsidP="0042478D">
      <w:pPr>
        <w:pStyle w:val="Heading1"/>
      </w:pPr>
    </w:p>
    <w:p w14:paraId="46403C4C" w14:textId="77777777" w:rsidR="002E3B90" w:rsidRDefault="002E3B90">
      <w:pPr>
        <w:rPr>
          <w:rFonts w:ascii="Times New Roman" w:eastAsiaTheme="majorEastAsia" w:hAnsi="Times New Roman" w:cstheme="majorBidi"/>
          <w:color w:val="000000" w:themeColor="text1"/>
          <w:sz w:val="40"/>
          <w:szCs w:val="40"/>
        </w:rPr>
      </w:pPr>
      <w:r>
        <w:br w:type="page"/>
      </w:r>
    </w:p>
    <w:p w14:paraId="3F21D7BE" w14:textId="6B5F68B1" w:rsidR="0042478D" w:rsidRPr="0042478D" w:rsidRDefault="0042478D" w:rsidP="0042478D">
      <w:pPr>
        <w:pStyle w:val="Heading1"/>
      </w:pPr>
      <w:bookmarkStart w:id="4" w:name="_Toc207677287"/>
      <w:r w:rsidRPr="0042478D">
        <w:lastRenderedPageBreak/>
        <w:t>Chapter 2 Literature Review</w:t>
      </w:r>
      <w:bookmarkEnd w:id="4"/>
    </w:p>
    <w:p w14:paraId="3CEBABF9" w14:textId="77777777" w:rsidR="0048176A" w:rsidRPr="0048176A" w:rsidRDefault="0048176A" w:rsidP="0042478D">
      <w:pPr>
        <w:jc w:val="both"/>
        <w:rPr>
          <w:szCs w:val="22"/>
          <w:lang w:val="en-GB"/>
        </w:rPr>
      </w:pPr>
      <w:r w:rsidRPr="0048176A">
        <w:rPr>
          <w:szCs w:val="22"/>
          <w:lang w:val="en-GB"/>
        </w:rPr>
        <w:t>The purpose of this literature review is to explore existing research and real-world platforms that inform the development of the Personal Accounting Climate Economics (P.A.C.E) website platform. The objective is to establish a foundation for building a user-focused platform that encourages sustainability habits and the active participation of individuals in achieving all the sustainable development goals</w:t>
      </w:r>
      <w:sdt>
        <w:sdtPr>
          <w:rPr>
            <w:szCs w:val="22"/>
            <w:lang w:val="en-GB"/>
          </w:rPr>
          <w:id w:val="-1455249451"/>
          <w:citation/>
        </w:sdtPr>
        <w:sdtContent>
          <w:r w:rsidRPr="0048176A">
            <w:rPr>
              <w:szCs w:val="22"/>
              <w:lang w:val="en-GB"/>
            </w:rPr>
            <w:fldChar w:fldCharType="begin"/>
          </w:r>
          <w:r w:rsidRPr="0048176A">
            <w:rPr>
              <w:szCs w:val="22"/>
              <w:lang w:val="en-GB"/>
            </w:rPr>
            <w:instrText xml:space="preserve"> CITATION Wan20 \l 2057 </w:instrText>
          </w:r>
          <w:r w:rsidRPr="0048176A">
            <w:rPr>
              <w:szCs w:val="22"/>
              <w:lang w:val="en-GB"/>
            </w:rPr>
            <w:fldChar w:fldCharType="separate"/>
          </w:r>
          <w:r w:rsidRPr="0048176A">
            <w:rPr>
              <w:noProof/>
              <w:szCs w:val="22"/>
              <w:lang w:val="en-GB"/>
            </w:rPr>
            <w:t xml:space="preserve"> [1]</w:t>
          </w:r>
          <w:r w:rsidRPr="0048176A">
            <w:rPr>
              <w:szCs w:val="22"/>
              <w:lang w:val="en-GB"/>
            </w:rPr>
            <w:fldChar w:fldCharType="end"/>
          </w:r>
        </w:sdtContent>
      </w:sdt>
      <w:r w:rsidRPr="0048176A">
        <w:rPr>
          <w:szCs w:val="22"/>
          <w:lang w:val="en-GB"/>
        </w:rPr>
        <w:t xml:space="preserve">. </w:t>
      </w:r>
      <w:r w:rsidRPr="0048176A">
        <w:rPr>
          <w:lang w:val="en-GB"/>
        </w:rPr>
        <w:t xml:space="preserve">To achieve those objectives, it requires very careful attention </w:t>
      </w:r>
      <w:r w:rsidRPr="0048176A">
        <w:rPr>
          <w:color w:val="0A0A0A"/>
          <w:shd w:val="clear" w:color="auto" w:fill="FFFFFF"/>
        </w:rPr>
        <w:t>of how users engage with the system, therefor the adoption of a method User Experience (UX) design becomes a key activity in the design life cycle.</w:t>
      </w:r>
    </w:p>
    <w:p w14:paraId="38314361" w14:textId="77777777" w:rsidR="0048176A" w:rsidRPr="0048176A" w:rsidRDefault="0048176A" w:rsidP="0048176A">
      <w:pPr>
        <w:pStyle w:val="Heading1"/>
        <w:spacing w:line="360" w:lineRule="auto"/>
        <w:jc w:val="both"/>
        <w:rPr>
          <w:rFonts w:cs="Times New Roman"/>
          <w:lang w:val="en-GB"/>
        </w:rPr>
      </w:pPr>
      <w:bookmarkStart w:id="5" w:name="_Toc207677288"/>
      <w:r w:rsidRPr="0048176A">
        <w:rPr>
          <w:rFonts w:cs="Times New Roman"/>
          <w:lang w:val="en-GB"/>
        </w:rPr>
        <w:t>2.1 User Experience Design Process</w:t>
      </w:r>
      <w:bookmarkEnd w:id="5"/>
    </w:p>
    <w:p w14:paraId="54F2A47F"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szCs w:val="22"/>
          <w:lang w:val="en-GB"/>
        </w:rPr>
        <w:t xml:space="preserve">User Experience (UX) design process is critical when developing digital platforms, </w:t>
      </w:r>
      <w:r w:rsidRPr="0048176A">
        <w:rPr>
          <w:rFonts w:ascii="Times New Roman" w:hAnsi="Times New Roman" w:cs="Times New Roman"/>
          <w:lang w:val="en-GB"/>
        </w:rPr>
        <w:t xml:space="preserve">particularly those that would further sustainability. The process helps in ensuring that the product is user centred, intuitive and interactive. Berni et al. </w:t>
      </w:r>
      <w:sdt>
        <w:sdtPr>
          <w:rPr>
            <w:rFonts w:ascii="Times New Roman" w:hAnsi="Times New Roman" w:cs="Times New Roman"/>
            <w:lang w:val="en-GB"/>
          </w:rPr>
          <w:id w:val="-1861432936"/>
          <w:citation/>
        </w:sdtPr>
        <w:sdtContent>
          <w:r w:rsidRPr="0048176A">
            <w:rPr>
              <w:rFonts w:ascii="Times New Roman" w:hAnsi="Times New Roman" w:cs="Times New Roman"/>
              <w:lang w:val="en-GB"/>
            </w:rPr>
            <w:fldChar w:fldCharType="begin"/>
          </w:r>
          <w:r w:rsidRPr="0048176A">
            <w:rPr>
              <w:rFonts w:ascii="Times New Roman" w:hAnsi="Times New Roman" w:cs="Times New Roman"/>
              <w:lang w:val="en-GB"/>
            </w:rPr>
            <w:instrText xml:space="preserve"> CITATION Fun23 \l 2057 </w:instrText>
          </w:r>
          <w:r w:rsidRPr="0048176A">
            <w:rPr>
              <w:rFonts w:ascii="Times New Roman" w:hAnsi="Times New Roman" w:cs="Times New Roman"/>
              <w:lang w:val="en-GB"/>
            </w:rPr>
            <w:fldChar w:fldCharType="separate"/>
          </w:r>
          <w:r w:rsidRPr="0048176A">
            <w:rPr>
              <w:rFonts w:ascii="Times New Roman" w:hAnsi="Times New Roman" w:cs="Times New Roman"/>
              <w:noProof/>
              <w:lang w:val="en-GB"/>
            </w:rPr>
            <w:t>[2]</w:t>
          </w:r>
          <w:r w:rsidRPr="0048176A">
            <w:rPr>
              <w:rFonts w:ascii="Times New Roman" w:hAnsi="Times New Roman" w:cs="Times New Roman"/>
              <w:lang w:val="en-GB"/>
            </w:rPr>
            <w:fldChar w:fldCharType="end"/>
          </w:r>
        </w:sdtContent>
      </w:sdt>
      <w:r w:rsidRPr="0048176A">
        <w:rPr>
          <w:rFonts w:ascii="Times New Roman" w:hAnsi="Times New Roman" w:cs="Times New Roman"/>
          <w:lang w:val="en-GB"/>
        </w:rPr>
        <w:t xml:space="preserve"> gives a checklist of the normal UX design cycle that includes user research and requirements gathering, UX Defining, Ideating, prototyping, testing, Implementing and evaluating and iterating. </w:t>
      </w:r>
    </w:p>
    <w:p w14:paraId="7B9D882E"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 xml:space="preserve">User Research and Requirements Gathering is the initial step in the process. During this step designers attempt to understand the users, their needs, behaviours, and pain points. This process includes online surveys, personal interviews or focus groups which aims to extract general user requirements to inform the design of a solution to satisfy the users’ needs.   </w:t>
      </w:r>
    </w:p>
    <w:p w14:paraId="657E4A10"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 xml:space="preserve">The second phase is UX definition. In this stage research findings are synthesized to define the problem and user personas. </w:t>
      </w:r>
    </w:p>
    <w:p w14:paraId="38EC43AB"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The third phase, ideating involves generating ideas and potential solutions. This includes low fidelity wireframing and creating information flow architecture. Low-fidelity wireframes are simple visual the layout of a platform such as a website. They are usually hand drawn.</w:t>
      </w:r>
    </w:p>
    <w:p w14:paraId="5AECDAA0"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The next phase is designing detailed prototype of the solution. This includes creating High-Fidelity Mock-ups and an interactive prototype. High-fidelity prototypes, typically made with tools such as Figma, are more realistically detailed and interactive, and they can be used to explore possible user interactions with a platform more deeply.</w:t>
      </w:r>
    </w:p>
    <w:p w14:paraId="4B8C0E5B"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 xml:space="preserve">The next phase is Testing where the designed solution is validated by real users. At this stage feedback on the design is collected. The prototype is presented to users to determine if the </w:t>
      </w:r>
      <w:r w:rsidRPr="0048176A">
        <w:rPr>
          <w:rFonts w:ascii="Times New Roman" w:hAnsi="Times New Roman" w:cs="Times New Roman"/>
          <w:lang w:val="en-GB"/>
        </w:rPr>
        <w:lastRenderedPageBreak/>
        <w:t>prototype meets users’ needs and expectations. Feedback is also obtained regarding the ability of users to achieve critical tasks without having to struggle (so-called red routes).</w:t>
      </w:r>
    </w:p>
    <w:p w14:paraId="570F97EB"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 xml:space="preserve">The final phase includes implementation where developer finalize the solution and then continuously evaluates the product. This is a vital part of the process and makes certain the product is always meeting the users’ changing needs.  </w:t>
      </w:r>
    </w:p>
    <w:p w14:paraId="0C43EA91" w14:textId="77777777" w:rsidR="0048176A" w:rsidRPr="0048176A" w:rsidRDefault="0048176A" w:rsidP="0048176A">
      <w:pPr>
        <w:spacing w:after="0" w:line="360" w:lineRule="auto"/>
        <w:ind w:firstLine="284"/>
        <w:jc w:val="both"/>
        <w:rPr>
          <w:rFonts w:ascii="Times New Roman" w:hAnsi="Times New Roman" w:cs="Times New Roman"/>
          <w:lang w:val="en-GB"/>
        </w:rPr>
      </w:pPr>
      <w:r w:rsidRPr="0048176A">
        <w:rPr>
          <w:rFonts w:ascii="Times New Roman" w:hAnsi="Times New Roman" w:cs="Times New Roman"/>
          <w:lang w:val="en-GB"/>
        </w:rPr>
        <w:t xml:space="preserve">This </w:t>
      </w:r>
      <w:r w:rsidRPr="0048176A">
        <w:rPr>
          <w:rFonts w:ascii="Times New Roman" w:hAnsi="Times New Roman" w:cs="Times New Roman"/>
          <w:szCs w:val="22"/>
          <w:lang w:val="en-GB"/>
        </w:rPr>
        <w:t xml:space="preserve">User Experience (UX) design process </w:t>
      </w:r>
      <w:r w:rsidRPr="0048176A">
        <w:rPr>
          <w:rFonts w:ascii="Times New Roman" w:hAnsi="Times New Roman" w:cs="Times New Roman"/>
          <w:lang w:val="en-GB"/>
        </w:rPr>
        <w:t xml:space="preserve">is becoming a standard in modern website design and is especially helpful in platforms whose design is intended to encourage ongoing user interaction. Following these principles of design will help platforms direct users to actions that are meaningful and impactful. This can clearly be seen in research done by </w:t>
      </w:r>
      <w:r w:rsidRPr="0048176A">
        <w:rPr>
          <w:rFonts w:ascii="Times New Roman" w:hAnsi="Times New Roman" w:cs="Times New Roman"/>
        </w:rPr>
        <w:t xml:space="preserve">Moustafa et al. </w:t>
      </w:r>
      <w:sdt>
        <w:sdtPr>
          <w:rPr>
            <w:rFonts w:ascii="Times New Roman" w:hAnsi="Times New Roman" w:cs="Times New Roman"/>
          </w:rPr>
          <w:id w:val="273376411"/>
          <w:citation/>
        </w:sdtPr>
        <w:sdtContent>
          <w:r w:rsidRPr="0048176A">
            <w:rPr>
              <w:rFonts w:ascii="Times New Roman" w:hAnsi="Times New Roman" w:cs="Times New Roman"/>
            </w:rPr>
            <w:fldChar w:fldCharType="begin"/>
          </w:r>
          <w:r w:rsidRPr="0048176A">
            <w:rPr>
              <w:rFonts w:ascii="Times New Roman" w:hAnsi="Times New Roman" w:cs="Times New Roman"/>
              <w:lang w:val="en-GB"/>
            </w:rPr>
            <w:instrText xml:space="preserve"> CITATION APr25 \l 2057 </w:instrText>
          </w:r>
          <w:r w:rsidRPr="0048176A">
            <w:rPr>
              <w:rFonts w:ascii="Times New Roman" w:hAnsi="Times New Roman" w:cs="Times New Roman"/>
            </w:rPr>
            <w:fldChar w:fldCharType="separate"/>
          </w:r>
          <w:r w:rsidRPr="0048176A">
            <w:rPr>
              <w:rFonts w:ascii="Times New Roman" w:hAnsi="Times New Roman" w:cs="Times New Roman"/>
              <w:noProof/>
              <w:lang w:val="en-GB"/>
            </w:rPr>
            <w:t>[3]</w:t>
          </w:r>
          <w:r w:rsidRPr="0048176A">
            <w:rPr>
              <w:rFonts w:ascii="Times New Roman" w:hAnsi="Times New Roman" w:cs="Times New Roman"/>
            </w:rPr>
            <w:fldChar w:fldCharType="end"/>
          </w:r>
        </w:sdtContent>
      </w:sdt>
      <w:r w:rsidRPr="0048176A">
        <w:rPr>
          <w:rFonts w:ascii="Times New Roman" w:hAnsi="Times New Roman" w:cs="Times New Roman"/>
        </w:rPr>
        <w:t>.</w:t>
      </w:r>
    </w:p>
    <w:p w14:paraId="248A6823" w14:textId="77777777" w:rsidR="0048176A" w:rsidRPr="0048176A" w:rsidRDefault="0048176A" w:rsidP="0048176A">
      <w:pPr>
        <w:spacing w:after="0" w:line="360" w:lineRule="auto"/>
        <w:jc w:val="both"/>
        <w:rPr>
          <w:rFonts w:ascii="Times New Roman" w:hAnsi="Times New Roman" w:cs="Times New Roman"/>
          <w:lang w:val="en-GB"/>
        </w:rPr>
      </w:pPr>
    </w:p>
    <w:p w14:paraId="6CC9C7AD" w14:textId="77777777" w:rsidR="0048176A" w:rsidRPr="0048176A" w:rsidRDefault="0048176A" w:rsidP="0048176A">
      <w:pPr>
        <w:pStyle w:val="Heading1"/>
        <w:spacing w:line="360" w:lineRule="auto"/>
        <w:jc w:val="both"/>
        <w:rPr>
          <w:rFonts w:cs="Times New Roman"/>
          <w:lang w:val="en-GB"/>
        </w:rPr>
      </w:pPr>
      <w:bookmarkStart w:id="6" w:name="_Toc207677289"/>
      <w:r w:rsidRPr="0048176A">
        <w:rPr>
          <w:rFonts w:cs="Times New Roman"/>
          <w:lang w:val="en-GB"/>
        </w:rPr>
        <w:t>2.2 The SCRUM Process for software Development</w:t>
      </w:r>
      <w:bookmarkEnd w:id="6"/>
      <w:r w:rsidRPr="0048176A">
        <w:rPr>
          <w:rFonts w:cs="Times New Roman"/>
          <w:lang w:val="en-GB"/>
        </w:rPr>
        <w:t xml:space="preserve"> </w:t>
      </w:r>
    </w:p>
    <w:p w14:paraId="13FE2432" w14:textId="77777777" w:rsidR="0048176A" w:rsidRPr="0048176A" w:rsidRDefault="0048176A" w:rsidP="0048176A">
      <w:pPr>
        <w:spacing w:after="0" w:line="360" w:lineRule="auto"/>
        <w:ind w:firstLine="284"/>
        <w:jc w:val="both"/>
        <w:rPr>
          <w:rFonts w:ascii="Times New Roman" w:hAnsi="Times New Roman" w:cs="Times New Roman"/>
          <w:szCs w:val="22"/>
          <w:lang w:val="en-GB"/>
        </w:rPr>
      </w:pPr>
      <w:r w:rsidRPr="0048176A">
        <w:rPr>
          <w:rFonts w:ascii="Times New Roman" w:hAnsi="Times New Roman" w:cs="Times New Roman"/>
          <w:szCs w:val="22"/>
          <w:lang w:val="en-GB"/>
        </w:rPr>
        <w:t>Although UX design can guarantee the user-friendly interface and the purposeful interaction with the user, the development of such systems demands a systematic approach to address the changing needs and make sure that the results are delivered on time- this is where SCRUM process will prove to be very efficient. The SCRUM is a popular approach to the contemporary software development. It pays special attention to iterative development, joint planning and constant improvement. This methodology is especially useful in dealing with complicated projects in which requirements could change over time.</w:t>
      </w:r>
    </w:p>
    <w:p w14:paraId="17BF5EAB" w14:textId="77777777" w:rsidR="0048176A" w:rsidRPr="0048176A" w:rsidRDefault="0048176A" w:rsidP="0048176A">
      <w:pPr>
        <w:spacing w:after="0" w:line="360" w:lineRule="auto"/>
        <w:ind w:firstLine="284"/>
        <w:jc w:val="both"/>
        <w:rPr>
          <w:rFonts w:ascii="Times New Roman" w:hAnsi="Times New Roman" w:cs="Times New Roman"/>
          <w:szCs w:val="22"/>
          <w:lang w:val="en-GB"/>
        </w:rPr>
      </w:pPr>
      <w:r w:rsidRPr="0048176A">
        <w:rPr>
          <w:rFonts w:ascii="Times New Roman" w:hAnsi="Times New Roman" w:cs="Times New Roman"/>
          <w:szCs w:val="22"/>
          <w:lang w:val="en-GB"/>
        </w:rPr>
        <w:t xml:space="preserve">The Scrum Process first consist of Product Backlog Creation in which a prioritized list of features, enhancements, bug fixes, and technical tasks is created. This is managed by the product owner and is continuously refined based on feedback and changing needs. </w:t>
      </w:r>
    </w:p>
    <w:p w14:paraId="239F8B0F" w14:textId="77777777" w:rsidR="0048176A" w:rsidRPr="0048176A" w:rsidRDefault="0048176A" w:rsidP="0048176A">
      <w:pPr>
        <w:spacing w:after="0" w:line="360" w:lineRule="auto"/>
        <w:ind w:firstLine="284"/>
        <w:jc w:val="both"/>
        <w:rPr>
          <w:rFonts w:ascii="Times New Roman" w:hAnsi="Times New Roman" w:cs="Times New Roman"/>
          <w:szCs w:val="22"/>
          <w:lang w:val="en-GB"/>
        </w:rPr>
      </w:pPr>
      <w:r w:rsidRPr="0048176A">
        <w:rPr>
          <w:rFonts w:ascii="Times New Roman" w:hAnsi="Times New Roman" w:cs="Times New Roman"/>
          <w:szCs w:val="22"/>
          <w:lang w:val="en-GB"/>
        </w:rPr>
        <w:t xml:space="preserve">After Product Backlog Creation, Sprint Planning is done. This consist of team selecting items from the product backlog to work on during defined periods called sprints (usually 1–4 weeks). The third stage of the process is sprint execution in which the team works on the tasks selected in the second stage. During execution the team holds daily scrum meetings (usually 15-minute stand-ups) to share progress and plan for the current sprint. </w:t>
      </w:r>
    </w:p>
    <w:p w14:paraId="3AA6761F" w14:textId="77777777" w:rsidR="0048176A" w:rsidRPr="0048176A" w:rsidRDefault="0048176A" w:rsidP="0048176A">
      <w:pPr>
        <w:spacing w:after="0" w:line="360" w:lineRule="auto"/>
        <w:ind w:firstLine="284"/>
        <w:jc w:val="both"/>
        <w:rPr>
          <w:rFonts w:ascii="Times New Roman" w:hAnsi="Times New Roman" w:cs="Times New Roman"/>
          <w:szCs w:val="22"/>
          <w:lang w:val="en-GB"/>
        </w:rPr>
      </w:pPr>
      <w:r w:rsidRPr="0048176A">
        <w:rPr>
          <w:rFonts w:ascii="Times New Roman" w:hAnsi="Times New Roman" w:cs="Times New Roman"/>
          <w:szCs w:val="22"/>
          <w:lang w:val="en-GB"/>
        </w:rPr>
        <w:t xml:space="preserve">At the end of the sprint, the team delivers a product increment. The product increment is considered done when it meets the team’s approval. A Sprint Review is held at the end of the sprint in which stakeholders provide feedback on what went well, what didn’t, and how to improve. After </w:t>
      </w:r>
      <w:r w:rsidRPr="0048176A">
        <w:rPr>
          <w:rFonts w:ascii="Times New Roman" w:hAnsi="Times New Roman" w:cs="Times New Roman"/>
          <w:szCs w:val="22"/>
          <w:lang w:val="en-GB"/>
        </w:rPr>
        <w:lastRenderedPageBreak/>
        <w:t>reviewing the Product backlog is updated accordingly and action items are created for the next sprint. The cycle continues with the next sprint, incorporating feedback and improvements.</w:t>
      </w:r>
      <w:r w:rsidRPr="0048176A" w:rsidDel="0034086E">
        <w:rPr>
          <w:rFonts w:ascii="Times New Roman" w:hAnsi="Times New Roman" w:cs="Times New Roman"/>
          <w:szCs w:val="22"/>
          <w:lang w:val="en-GB"/>
        </w:rPr>
        <w:t xml:space="preserve"> </w:t>
      </w:r>
    </w:p>
    <w:p w14:paraId="1F0E5B88" w14:textId="77777777" w:rsidR="0048176A" w:rsidRPr="0048176A" w:rsidRDefault="0048176A" w:rsidP="0048176A">
      <w:pPr>
        <w:spacing w:line="360" w:lineRule="auto"/>
        <w:ind w:firstLine="284"/>
        <w:jc w:val="both"/>
        <w:rPr>
          <w:rFonts w:ascii="Times New Roman" w:hAnsi="Times New Roman" w:cs="Times New Roman"/>
          <w:lang w:val="en-GB"/>
        </w:rPr>
      </w:pPr>
      <w:r w:rsidRPr="0048176A">
        <w:rPr>
          <w:rFonts w:ascii="Times New Roman" w:hAnsi="Times New Roman" w:cs="Times New Roman"/>
          <w:szCs w:val="22"/>
          <w:lang w:val="en-GB"/>
        </w:rPr>
        <w:t xml:space="preserve">The approach can be particularly effective in both individual and team-based developmental settings where project with several parts such as web-based platforms need to be created. For example, </w:t>
      </w:r>
      <w:r w:rsidRPr="0048176A">
        <w:rPr>
          <w:rStyle w:val="Strong"/>
          <w:rFonts w:ascii="Times New Roman" w:hAnsi="Times New Roman" w:cs="Times New Roman"/>
        </w:rPr>
        <w:t>Julianto et al. (2022)</w:t>
      </w:r>
      <w:r w:rsidRPr="0048176A">
        <w:rPr>
          <w:rFonts w:ascii="Times New Roman" w:hAnsi="Times New Roman" w:cs="Times New Roman"/>
        </w:rPr>
        <w:t xml:space="preserve"> developed an e-commerce website using the Scrum methodology</w:t>
      </w:r>
      <w:r w:rsidRPr="0048176A">
        <w:rPr>
          <w:rFonts w:ascii="Times New Roman" w:hAnsi="Times New Roman" w:cs="Times New Roman"/>
          <w:color w:val="0A0A0A"/>
          <w:shd w:val="clear" w:color="auto" w:fill="FFFFFF"/>
        </w:rPr>
        <w:t xml:space="preserve"> that focuses on sprint-centered development, the importance of the backlog, and stakeholder feedback as the means of creating a working online store. Their example indicates the flexibility and format provided by Scrum to the development of iterative websites.</w:t>
      </w:r>
      <w:sdt>
        <w:sdtPr>
          <w:rPr>
            <w:rFonts w:ascii="Times New Roman" w:hAnsi="Times New Roman" w:cs="Times New Roman"/>
            <w:color w:val="0A0A0A"/>
            <w:shd w:val="clear" w:color="auto" w:fill="FFFFFF"/>
          </w:rPr>
          <w:id w:val="571780278"/>
          <w:citation/>
        </w:sdtPr>
        <w:sdtContent>
          <w:r w:rsidRPr="0048176A">
            <w:rPr>
              <w:rFonts w:ascii="Times New Roman" w:hAnsi="Times New Roman" w:cs="Times New Roman"/>
              <w:color w:val="0A0A0A"/>
              <w:shd w:val="clear" w:color="auto" w:fill="FFFFFF"/>
            </w:rPr>
            <w:fldChar w:fldCharType="begin"/>
          </w:r>
          <w:r w:rsidRPr="0048176A">
            <w:rPr>
              <w:rFonts w:ascii="Times New Roman" w:hAnsi="Times New Roman" w:cs="Times New Roman"/>
              <w:color w:val="0A0A0A"/>
              <w:shd w:val="clear" w:color="auto" w:fill="FFFFFF"/>
              <w:lang w:val="en-GB"/>
            </w:rPr>
            <w:instrText xml:space="preserve"> CITATION Jul22 \l 2057 </w:instrText>
          </w:r>
          <w:r w:rsidRPr="0048176A">
            <w:rPr>
              <w:rFonts w:ascii="Times New Roman" w:hAnsi="Times New Roman" w:cs="Times New Roman"/>
              <w:color w:val="0A0A0A"/>
              <w:shd w:val="clear" w:color="auto" w:fill="FFFFFF"/>
            </w:rPr>
            <w:fldChar w:fldCharType="separate"/>
          </w:r>
          <w:r w:rsidRPr="0048176A">
            <w:rPr>
              <w:rFonts w:ascii="Times New Roman" w:hAnsi="Times New Roman" w:cs="Times New Roman"/>
              <w:noProof/>
              <w:color w:val="0A0A0A"/>
              <w:shd w:val="clear" w:color="auto" w:fill="FFFFFF"/>
              <w:lang w:val="en-GB"/>
            </w:rPr>
            <w:t xml:space="preserve"> [4]</w:t>
          </w:r>
          <w:r w:rsidRPr="0048176A">
            <w:rPr>
              <w:rFonts w:ascii="Times New Roman" w:hAnsi="Times New Roman" w:cs="Times New Roman"/>
              <w:color w:val="0A0A0A"/>
              <w:shd w:val="clear" w:color="auto" w:fill="FFFFFF"/>
            </w:rPr>
            <w:fldChar w:fldCharType="end"/>
          </w:r>
        </w:sdtContent>
      </w:sdt>
    </w:p>
    <w:p w14:paraId="04DA22D6" w14:textId="77777777" w:rsidR="0048176A" w:rsidRPr="0048176A" w:rsidRDefault="0048176A" w:rsidP="0048176A">
      <w:pPr>
        <w:spacing w:after="0" w:line="360" w:lineRule="auto"/>
        <w:jc w:val="both"/>
        <w:rPr>
          <w:rFonts w:ascii="Times New Roman" w:hAnsi="Times New Roman" w:cs="Times New Roman"/>
          <w:szCs w:val="22"/>
          <w:lang w:val="en-GB"/>
        </w:rPr>
      </w:pPr>
    </w:p>
    <w:p w14:paraId="3F772896" w14:textId="77777777" w:rsidR="0048176A" w:rsidRPr="0048176A" w:rsidRDefault="0048176A" w:rsidP="0048176A">
      <w:pPr>
        <w:pStyle w:val="Heading1"/>
        <w:rPr>
          <w:lang w:val="en-GB"/>
        </w:rPr>
      </w:pPr>
      <w:bookmarkStart w:id="7" w:name="_Toc207677290"/>
      <w:r w:rsidRPr="0048176A">
        <w:rPr>
          <w:lang w:val="en-GB"/>
        </w:rPr>
        <w:t>2.3 Current Best Practices in Sustainability Web Applications</w:t>
      </w:r>
      <w:bookmarkEnd w:id="7"/>
    </w:p>
    <w:p w14:paraId="595CC8D9" w14:textId="77777777" w:rsidR="0048176A" w:rsidRPr="0048176A" w:rsidRDefault="0048176A" w:rsidP="0048176A">
      <w:pPr>
        <w:spacing w:after="0" w:line="360" w:lineRule="auto"/>
        <w:jc w:val="both"/>
        <w:rPr>
          <w:rFonts w:ascii="Times New Roman" w:hAnsi="Times New Roman" w:cs="Times New Roman"/>
          <w:szCs w:val="22"/>
          <w:lang w:val="en-GB"/>
        </w:rPr>
      </w:pPr>
      <w:r w:rsidRPr="0048176A">
        <w:rPr>
          <w:rFonts w:ascii="Times New Roman" w:hAnsi="Times New Roman" w:cs="Times New Roman"/>
          <w:szCs w:val="22"/>
          <w:lang w:val="en-GB"/>
        </w:rPr>
        <w:t>Expanding on the systematic process of development facilitated using Scrum, the following issue how do the existing sustainability-oriented web-based applications develop and how they are implemented, with the latest development technologies.</w:t>
      </w:r>
    </w:p>
    <w:p w14:paraId="57921C2D" w14:textId="77777777" w:rsidR="0048176A" w:rsidRPr="0048176A" w:rsidRDefault="0048176A" w:rsidP="0048176A">
      <w:pPr>
        <w:spacing w:after="0" w:line="360" w:lineRule="auto"/>
        <w:jc w:val="both"/>
        <w:rPr>
          <w:rFonts w:ascii="Times New Roman" w:hAnsi="Times New Roman" w:cs="Times New Roman"/>
          <w:szCs w:val="22"/>
          <w:lang w:val="en-GB"/>
        </w:rPr>
      </w:pPr>
    </w:p>
    <w:p w14:paraId="1B4FC10B" w14:textId="77777777" w:rsidR="0048176A" w:rsidRPr="0048176A" w:rsidRDefault="0048176A" w:rsidP="0048176A">
      <w:pPr>
        <w:pStyle w:val="Heading2"/>
        <w:rPr>
          <w:rFonts w:eastAsia="Times New Roman"/>
        </w:rPr>
      </w:pPr>
      <w:bookmarkStart w:id="8" w:name="_Toc207677291"/>
      <w:r w:rsidRPr="0048176A">
        <w:rPr>
          <w:rFonts w:eastAsia="Times New Roman"/>
        </w:rPr>
        <w:t>2.3.1 Front-End Development</w:t>
      </w:r>
      <w:bookmarkEnd w:id="8"/>
    </w:p>
    <w:p w14:paraId="5DAD7C8A"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When designing a website, the two components need to be considered: the front-end and the back end. The front (or the client-side) is the visual component of the site that the user interacts with, i.e. buttons, menus, and pages they view in their browser. The backend (or server-side) refers to the back-room system, which manages data, user accounts, processing requests and database interactions.</w:t>
      </w:r>
    </w:p>
    <w:p w14:paraId="638FA727"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In the frontend, modern web development frequently employs a set of tools (HTML, CSS, and JavaScript frameworks such as React, Angular, or Vue.js). React is commonly known to be strong in terms of performance and ability to develop speedy and reactive user interfaces</w:t>
      </w:r>
      <w:sdt>
        <w:sdtPr>
          <w:rPr>
            <w:rFonts w:ascii="Times New Roman" w:eastAsia="Times New Roman" w:hAnsi="Times New Roman" w:cs="Times New Roman"/>
            <w:kern w:val="0"/>
            <w14:ligatures w14:val="none"/>
          </w:rPr>
          <w:id w:val="-1330283840"/>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Dea25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[4]</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It has a Virtual DOM (Document Object Model) which is a programming interface that allows users to easily manipulate web documents</w:t>
      </w:r>
      <w:r w:rsidRPr="0048176A" w:rsidDel="000E0B10">
        <w:rPr>
          <w:rFonts w:ascii="Times New Roman" w:eastAsia="Times New Roman" w:hAnsi="Times New Roman" w:cs="Times New Roman"/>
          <w:kern w:val="0"/>
          <w14:ligatures w14:val="none"/>
        </w:rPr>
        <w:t xml:space="preserve"> </w:t>
      </w:r>
      <w:r w:rsidRPr="0048176A">
        <w:rPr>
          <w:rFonts w:ascii="Times New Roman" w:eastAsia="Times New Roman" w:hAnsi="Times New Roman" w:cs="Times New Roman"/>
          <w:kern w:val="0"/>
          <w14:ligatures w14:val="none"/>
        </w:rPr>
        <w:t>used to create webpages</w:t>
      </w:r>
      <w:sdt>
        <w:sdtPr>
          <w:rPr>
            <w:rFonts w:ascii="Times New Roman" w:eastAsia="Times New Roman" w:hAnsi="Times New Roman" w:cs="Times New Roman"/>
            <w:kern w:val="0"/>
            <w14:ligatures w14:val="none"/>
          </w:rPr>
          <w:id w:val="2115787740"/>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Kes23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[5]</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xml:space="preserve">. React is also has groups of reusable code which reduces development time </w:t>
      </w:r>
      <w:sdt>
        <w:sdtPr>
          <w:rPr>
            <w:rFonts w:ascii="Times New Roman" w:eastAsia="Times New Roman" w:hAnsi="Times New Roman" w:cs="Times New Roman"/>
            <w:kern w:val="0"/>
            <w14:ligatures w14:val="none"/>
          </w:rPr>
          <w:id w:val="1285611574"/>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Pit16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[6]</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w:t>
      </w:r>
    </w:p>
    <w:p w14:paraId="190C6806"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lastRenderedPageBreak/>
        <w:t xml:space="preserve">The other aspect that is significant in the modern frontend development is the styling technique that allows complete customization of the appearance of a web page. Certain frameworks such as Tailwind CSS provide pre-built styles, although plain CSS is frequently favored by developers who want more control over design features particularly in sustainability-conscious designs where minimalism is a design best practice </w:t>
      </w:r>
      <w:sdt>
        <w:sdtPr>
          <w:rPr>
            <w:rFonts w:ascii="Times New Roman" w:eastAsia="Times New Roman" w:hAnsi="Times New Roman" w:cs="Times New Roman"/>
            <w:kern w:val="0"/>
            <w14:ligatures w14:val="none"/>
          </w:rPr>
          <w:id w:val="-1480461550"/>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Hum24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[7]</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w:t>
      </w:r>
      <w:r w:rsidRPr="0048176A" w:rsidDel="00FD2F25">
        <w:rPr>
          <w:rFonts w:ascii="Times New Roman" w:eastAsia="Times New Roman" w:hAnsi="Times New Roman" w:cs="Times New Roman"/>
          <w:kern w:val="0"/>
          <w14:ligatures w14:val="none"/>
        </w:rPr>
        <w:t xml:space="preserve"> </w:t>
      </w:r>
    </w:p>
    <w:p w14:paraId="0BFF7464"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Good examples of front-end development are GoFundMe and Ecosia. GoFundMe website enables people and groups to crowd source their personal or social money</w:t>
      </w:r>
      <w:sdt>
        <w:sdtPr>
          <w:rPr>
            <w:rFonts w:ascii="Times New Roman" w:eastAsia="Times New Roman" w:hAnsi="Times New Roman" w:cs="Times New Roman"/>
            <w:kern w:val="0"/>
            <w14:ligatures w14:val="none"/>
          </w:rPr>
          <w:id w:val="641158456"/>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GoF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 xml:space="preserve"> [8]</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 The design of the platform is on a streamlined layout that requires few steps to donate. The interface is not overloaded with visual clutters and users can therefore focus more on the important actions. Such simplicity promotes increased participation of users in the use as confusion is minimized, and accessibility is enhanced. Ecosia on the other hand is a website that gives the user live counters and impact visualizations indicating how many trees have been planted depending on user action. Such real-time feedback can allow users to interpret the immediate impact of their interaction, potentially encouraging users to engage in the process again and be more conscious of the environment.</w:t>
      </w:r>
    </w:p>
    <w:p w14:paraId="6220DB5F"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 xml:space="preserve">The design features of these platforms highlight the following best practices on web development: </w:t>
      </w:r>
    </w:p>
    <w:p w14:paraId="218CAA73" w14:textId="77777777" w:rsidR="0048176A" w:rsidRPr="0048176A" w:rsidRDefault="0048176A" w:rsidP="0048176A">
      <w:pPr>
        <w:pStyle w:val="ListParagraph"/>
        <w:numPr>
          <w:ilvl w:val="0"/>
          <w:numId w:val="3"/>
        </w:numPr>
        <w:spacing w:after="0"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Minimalist interfaces that reduce distractions and energy usage.</w:t>
      </w:r>
    </w:p>
    <w:p w14:paraId="2C73B693" w14:textId="77777777" w:rsidR="0048176A" w:rsidRPr="0048176A" w:rsidRDefault="0048176A" w:rsidP="0048176A">
      <w:pPr>
        <w:pStyle w:val="ListParagraph"/>
        <w:numPr>
          <w:ilvl w:val="0"/>
          <w:numId w:val="3"/>
        </w:numPr>
        <w:spacing w:after="0"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Real-time impact displays and progress bars make one feel that they contribute to and are responsible for making real life impact.</w:t>
      </w:r>
    </w:p>
    <w:p w14:paraId="6E2FF31A" w14:textId="77777777" w:rsidR="0048176A" w:rsidRPr="0048176A" w:rsidRDefault="0048176A" w:rsidP="0048176A">
      <w:pPr>
        <w:pStyle w:val="ListParagraph"/>
        <w:numPr>
          <w:ilvl w:val="0"/>
          <w:numId w:val="3"/>
        </w:numPr>
        <w:spacing w:after="0" w:line="360" w:lineRule="auto"/>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Easy to navigate flows that allow users to make actions fast, particularly with donation-based or purpose-driven websites.</w:t>
      </w:r>
    </w:p>
    <w:p w14:paraId="408E1425" w14:textId="77777777" w:rsidR="0048176A" w:rsidRPr="0048176A" w:rsidRDefault="0048176A" w:rsidP="0048176A">
      <w:pPr>
        <w:pStyle w:val="NoSpacing"/>
        <w:spacing w:line="360" w:lineRule="auto"/>
        <w:rPr>
          <w:rFonts w:eastAsia="Times New Roman" w:cs="Times New Roman"/>
          <w:color w:val="auto"/>
          <w:kern w:val="0"/>
          <w:sz w:val="24"/>
          <w14:ligatures w14:val="none"/>
        </w:rPr>
      </w:pPr>
      <w:r w:rsidRPr="0048176A">
        <w:rPr>
          <w:rFonts w:eastAsia="Times New Roman" w:cs="Times New Roman"/>
          <w:color w:val="auto"/>
          <w:kern w:val="0"/>
          <w:sz w:val="24"/>
          <w14:ligatures w14:val="none"/>
        </w:rPr>
        <w:t>These characteristics can be canvassed as broadly recommended best practices for user experience (UX) and as tactics to create meaningful, and accessible digital environments for sustainability initiatives</w:t>
      </w:r>
      <w:sdt>
        <w:sdtPr>
          <w:rPr>
            <w:rFonts w:eastAsia="Times New Roman" w:cs="Times New Roman"/>
            <w:color w:val="auto"/>
            <w:kern w:val="0"/>
            <w:sz w:val="24"/>
            <w14:ligatures w14:val="none"/>
          </w:rPr>
          <w:id w:val="-1174417678"/>
          <w:citation/>
        </w:sdtPr>
        <w:sdtContent>
          <w:r w:rsidRPr="0048176A">
            <w:rPr>
              <w:rFonts w:eastAsia="Times New Roman" w:cs="Times New Roman"/>
              <w:color w:val="auto"/>
              <w:kern w:val="0"/>
              <w:sz w:val="24"/>
              <w14:ligatures w14:val="none"/>
            </w:rPr>
            <w:fldChar w:fldCharType="begin"/>
          </w:r>
          <w:r w:rsidRPr="0048176A">
            <w:rPr>
              <w:rFonts w:eastAsia="Times New Roman" w:cs="Times New Roman"/>
              <w:color w:val="auto"/>
              <w:kern w:val="0"/>
              <w:sz w:val="24"/>
              <w:lang w:val="en-GB"/>
              <w14:ligatures w14:val="none"/>
            </w:rPr>
            <w:instrText xml:space="preserve"> CITATION Hum24 \l 2057 </w:instrText>
          </w:r>
          <w:r w:rsidRPr="0048176A">
            <w:rPr>
              <w:rFonts w:eastAsia="Times New Roman" w:cs="Times New Roman"/>
              <w:color w:val="auto"/>
              <w:kern w:val="0"/>
              <w:sz w:val="24"/>
              <w14:ligatures w14:val="none"/>
            </w:rPr>
            <w:fldChar w:fldCharType="separate"/>
          </w:r>
          <w:r w:rsidRPr="0048176A">
            <w:rPr>
              <w:rFonts w:eastAsia="Times New Roman" w:cs="Times New Roman"/>
              <w:noProof/>
              <w:color w:val="auto"/>
              <w:kern w:val="0"/>
              <w:sz w:val="24"/>
              <w:lang w:val="en-GB"/>
              <w14:ligatures w14:val="none"/>
            </w:rPr>
            <w:t xml:space="preserve"> [7]</w:t>
          </w:r>
          <w:r w:rsidRPr="0048176A">
            <w:rPr>
              <w:rFonts w:eastAsia="Times New Roman" w:cs="Times New Roman"/>
              <w:color w:val="auto"/>
              <w:kern w:val="0"/>
              <w:sz w:val="24"/>
              <w14:ligatures w14:val="none"/>
            </w:rPr>
            <w:fldChar w:fldCharType="end"/>
          </w:r>
        </w:sdtContent>
      </w:sdt>
      <w:r w:rsidRPr="0048176A">
        <w:rPr>
          <w:rFonts w:eastAsia="Times New Roman" w:cs="Times New Roman"/>
          <w:color w:val="auto"/>
          <w:kern w:val="0"/>
          <w:sz w:val="24"/>
          <w14:ligatures w14:val="none"/>
        </w:rPr>
        <w:t>.</w:t>
      </w:r>
    </w:p>
    <w:p w14:paraId="25A7B845" w14:textId="77777777" w:rsidR="0048176A" w:rsidRPr="0048176A" w:rsidRDefault="0048176A" w:rsidP="0048176A">
      <w:pPr>
        <w:pStyle w:val="NoSpacing"/>
        <w:spacing w:line="360" w:lineRule="auto"/>
        <w:rPr>
          <w:rFonts w:eastAsia="Times New Roman" w:cs="Times New Roman"/>
          <w:color w:val="auto"/>
          <w:kern w:val="0"/>
          <w:sz w:val="24"/>
          <w14:ligatures w14:val="none"/>
        </w:rPr>
      </w:pPr>
    </w:p>
    <w:p w14:paraId="2E54E6F7" w14:textId="77777777" w:rsidR="0048176A" w:rsidRPr="0048176A" w:rsidRDefault="0048176A" w:rsidP="0048176A">
      <w:pPr>
        <w:pStyle w:val="Heading2"/>
        <w:rPr>
          <w:rFonts w:eastAsia="Times New Roman"/>
        </w:rPr>
      </w:pPr>
      <w:bookmarkStart w:id="9" w:name="_Toc207677292"/>
      <w:r w:rsidRPr="0048176A">
        <w:rPr>
          <w:rFonts w:eastAsia="Times New Roman"/>
        </w:rPr>
        <w:t>2.3.2 Back-End Development</w:t>
      </w:r>
      <w:bookmarkEnd w:id="9"/>
    </w:p>
    <w:p w14:paraId="0A2D588B"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 xml:space="preserve">On the back end, the developers need software that will handle data storage, processing and movement between the front end and the database. Firebase, MongoDB, MySQL and Supabase </w:t>
      </w:r>
      <w:r w:rsidRPr="0048176A">
        <w:rPr>
          <w:rFonts w:ascii="Times New Roman" w:eastAsia="Times New Roman" w:hAnsi="Times New Roman" w:cs="Times New Roman"/>
          <w:kern w:val="0"/>
          <w14:ligatures w14:val="none"/>
        </w:rPr>
        <w:lastRenderedPageBreak/>
        <w:t xml:space="preserve">are some of the common software used to create backend databases. Of these Supabase is considered the friendliest.  </w:t>
      </w:r>
    </w:p>
    <w:p w14:paraId="08AA7290" w14:textId="77777777" w:rsidR="0048176A" w:rsidRPr="0048176A" w:rsidRDefault="0048176A" w:rsidP="0048176A">
      <w:pPr>
        <w:spacing w:after="0" w:line="360" w:lineRule="auto"/>
        <w:ind w:firstLine="284"/>
        <w:jc w:val="both"/>
        <w:rPr>
          <w:rFonts w:ascii="Times New Roman" w:eastAsia="Times New Roman" w:hAnsi="Times New Roman" w:cs="Times New Roman"/>
          <w:kern w:val="0"/>
          <w14:ligatures w14:val="none"/>
        </w:rPr>
      </w:pPr>
      <w:r w:rsidRPr="0048176A">
        <w:rPr>
          <w:rFonts w:ascii="Times New Roman" w:eastAsia="Times New Roman" w:hAnsi="Times New Roman" w:cs="Times New Roman"/>
          <w:kern w:val="0"/>
          <w14:ligatures w14:val="none"/>
        </w:rPr>
        <w:t xml:space="preserve">Supabase is developed using PostgreSQL, which is a relational database, that enables the organization of data (which can be helpful when dealing with user profiles, donations, and records of volunteers). Supabase can also be customized completely, is open-source and has self-hosting and real-time data sync features. It also has inbuilt APIs (Application Programming Interfaces). APIs are considered messengers between the backend and front end transmitting and receiving information between the database and the user interface </w:t>
      </w:r>
      <w:sdt>
        <w:sdtPr>
          <w:rPr>
            <w:rFonts w:ascii="Times New Roman" w:eastAsia="Times New Roman" w:hAnsi="Times New Roman" w:cs="Times New Roman"/>
            <w:kern w:val="0"/>
            <w14:ligatures w14:val="none"/>
          </w:rPr>
          <w:id w:val="2095275284"/>
          <w:citation/>
        </w:sdtPr>
        <w:sdtContent>
          <w:r w:rsidRPr="0048176A">
            <w:rPr>
              <w:rFonts w:ascii="Times New Roman" w:eastAsia="Times New Roman" w:hAnsi="Times New Roman" w:cs="Times New Roman"/>
              <w:kern w:val="0"/>
              <w14:ligatures w14:val="none"/>
            </w:rPr>
            <w:fldChar w:fldCharType="begin"/>
          </w:r>
          <w:r w:rsidRPr="0048176A">
            <w:rPr>
              <w:rFonts w:ascii="Times New Roman" w:eastAsia="Times New Roman" w:hAnsi="Times New Roman" w:cs="Times New Roman"/>
              <w:kern w:val="0"/>
              <w:lang w:val="en-GB"/>
              <w14:ligatures w14:val="none"/>
            </w:rPr>
            <w:instrText xml:space="preserve"> CITATION Bra23 \l 2057 </w:instrText>
          </w:r>
          <w:r w:rsidRPr="0048176A">
            <w:rPr>
              <w:rFonts w:ascii="Times New Roman" w:eastAsia="Times New Roman" w:hAnsi="Times New Roman" w:cs="Times New Roman"/>
              <w:kern w:val="0"/>
              <w14:ligatures w14:val="none"/>
            </w:rPr>
            <w:fldChar w:fldCharType="separate"/>
          </w:r>
          <w:r w:rsidRPr="0048176A">
            <w:rPr>
              <w:rFonts w:ascii="Times New Roman" w:eastAsia="Times New Roman" w:hAnsi="Times New Roman" w:cs="Times New Roman"/>
              <w:noProof/>
              <w:kern w:val="0"/>
              <w:lang w:val="en-GB"/>
              <w14:ligatures w14:val="none"/>
            </w:rPr>
            <w:t>[9]</w:t>
          </w:r>
          <w:r w:rsidRPr="0048176A">
            <w:rPr>
              <w:rFonts w:ascii="Times New Roman" w:eastAsia="Times New Roman" w:hAnsi="Times New Roman" w:cs="Times New Roman"/>
              <w:kern w:val="0"/>
              <w14:ligatures w14:val="none"/>
            </w:rPr>
            <w:fldChar w:fldCharType="end"/>
          </w:r>
        </w:sdtContent>
      </w:sdt>
      <w:r w:rsidRPr="0048176A">
        <w:rPr>
          <w:rFonts w:ascii="Times New Roman" w:eastAsia="Times New Roman" w:hAnsi="Times New Roman" w:cs="Times New Roman"/>
          <w:kern w:val="0"/>
          <w14:ligatures w14:val="none"/>
        </w:rPr>
        <w:t>.</w:t>
      </w:r>
    </w:p>
    <w:p w14:paraId="0DF9BC48" w14:textId="77777777" w:rsidR="0048176A" w:rsidRPr="0048176A" w:rsidRDefault="0048176A" w:rsidP="0048176A">
      <w:pPr>
        <w:spacing w:after="0" w:line="360" w:lineRule="auto"/>
        <w:ind w:firstLine="284"/>
        <w:jc w:val="both"/>
        <w:rPr>
          <w:rFonts w:ascii="Times New Roman" w:eastAsia="Times New Roman" w:hAnsi="Times New Roman" w:cs="Times New Roman"/>
          <w:kern w:val="0"/>
          <w:sz w:val="22"/>
          <w:szCs w:val="22"/>
          <w14:ligatures w14:val="none"/>
        </w:rPr>
      </w:pPr>
      <w:r w:rsidRPr="0048176A">
        <w:rPr>
          <w:rFonts w:ascii="Times New Roman" w:hAnsi="Times New Roman" w:cs="Times New Roman"/>
          <w:szCs w:val="22"/>
        </w:rPr>
        <w:t>Modern web development mainly depends on backend technologies that guarantee effective data manipulation, retrieval, and storage. For instance, Supabase makes backend development easier with its integrated authentication systems, real-time data syncing, and automatically generated RESTful APIs. The development of a donation management system, where user contributions are entered into a PostgreSQL database, updated in real time, and then dynamically displayed on a user's dashboard, is a useful example of backend development with Supabase. The use of Q-learning logic in a backend constructed with Node.js and Express, where user actions are recorded and fed into a model to suggest subsequent actions, is another example.</w:t>
      </w:r>
    </w:p>
    <w:p w14:paraId="5CC02061" w14:textId="1A9E4482" w:rsidR="0048176A" w:rsidRDefault="0048176A" w:rsidP="0048176A">
      <w:pPr>
        <w:spacing w:after="0" w:line="360" w:lineRule="auto"/>
        <w:ind w:firstLine="284"/>
        <w:jc w:val="both"/>
        <w:rPr>
          <w:rFonts w:ascii="Times New Roman" w:hAnsi="Times New Roman" w:cs="Times New Roman"/>
          <w:color w:val="0A0A0A"/>
          <w:shd w:val="clear" w:color="auto" w:fill="FFFFFF"/>
        </w:rPr>
      </w:pPr>
      <w:r w:rsidRPr="0048176A">
        <w:rPr>
          <w:rFonts w:ascii="Times New Roman" w:hAnsi="Times New Roman" w:cs="Times New Roman"/>
          <w:color w:val="0A0A0A"/>
          <w:shd w:val="clear" w:color="auto" w:fill="FFFFFF"/>
        </w:rPr>
        <w:t xml:space="preserve">The literature review was useful in selecting the appropriate tools and techniques to develop the P.A.C.E. website. It demonstrated the user experience design </w:t>
      </w:r>
      <w:proofErr w:type="gramStart"/>
      <w:r w:rsidRPr="0048176A">
        <w:rPr>
          <w:rFonts w:ascii="Times New Roman" w:hAnsi="Times New Roman" w:cs="Times New Roman"/>
          <w:color w:val="0A0A0A"/>
          <w:shd w:val="clear" w:color="auto" w:fill="FFFFFF"/>
        </w:rPr>
        <w:t>in order to</w:t>
      </w:r>
      <w:proofErr w:type="gramEnd"/>
      <w:r w:rsidRPr="0048176A">
        <w:rPr>
          <w:rFonts w:ascii="Times New Roman" w:hAnsi="Times New Roman" w:cs="Times New Roman"/>
          <w:color w:val="0A0A0A"/>
          <w:shd w:val="clear" w:color="auto" w:fill="FFFFFF"/>
        </w:rPr>
        <w:t xml:space="preserve"> simplify a platform and make it more interactive. The Scrum process provided a proper format to plan the system in stages and its development. Getting to know about such backend tools as Supabase helped to establish a secure and well-organized database.</w:t>
      </w:r>
    </w:p>
    <w:p w14:paraId="23590D0A" w14:textId="77777777" w:rsidR="0048176A" w:rsidRDefault="0048176A" w:rsidP="0048176A">
      <w:pPr>
        <w:spacing w:after="0" w:line="360" w:lineRule="auto"/>
        <w:ind w:firstLine="284"/>
        <w:jc w:val="both"/>
        <w:rPr>
          <w:rFonts w:ascii="Times New Roman" w:hAnsi="Times New Roman" w:cs="Times New Roman"/>
          <w:color w:val="0A0A0A"/>
          <w:shd w:val="clear" w:color="auto" w:fill="FFFFFF"/>
        </w:rPr>
      </w:pPr>
    </w:p>
    <w:p w14:paraId="28CC1107" w14:textId="77777777" w:rsidR="0048176A" w:rsidRDefault="0048176A" w:rsidP="0048176A">
      <w:pPr>
        <w:spacing w:after="0" w:line="360" w:lineRule="auto"/>
        <w:ind w:firstLine="284"/>
        <w:jc w:val="both"/>
        <w:rPr>
          <w:rFonts w:ascii="Times New Roman" w:hAnsi="Times New Roman" w:cs="Times New Roman"/>
          <w:color w:val="0A0A0A"/>
          <w:shd w:val="clear" w:color="auto" w:fill="FFFFFF"/>
        </w:rPr>
      </w:pPr>
    </w:p>
    <w:p w14:paraId="6A7A6C49" w14:textId="77777777" w:rsidR="0048176A" w:rsidRPr="0048176A" w:rsidRDefault="0048176A" w:rsidP="0048176A">
      <w:pPr>
        <w:spacing w:after="0" w:line="360" w:lineRule="auto"/>
        <w:ind w:firstLine="284"/>
        <w:jc w:val="both"/>
        <w:rPr>
          <w:rFonts w:ascii="Times New Roman" w:hAnsi="Times New Roman" w:cs="Times New Roman"/>
        </w:rPr>
      </w:pPr>
    </w:p>
    <w:p w14:paraId="10E57955" w14:textId="77777777" w:rsidR="002E3B90" w:rsidRDefault="002E3B90">
      <w:pPr>
        <w:rPr>
          <w:rFonts w:ascii="Times New Roman" w:eastAsiaTheme="majorEastAsia" w:hAnsi="Times New Roman" w:cstheme="majorBidi"/>
          <w:color w:val="000000" w:themeColor="text1"/>
          <w:sz w:val="40"/>
          <w:szCs w:val="40"/>
        </w:rPr>
      </w:pPr>
      <w:r>
        <w:br w:type="page"/>
      </w:r>
    </w:p>
    <w:p w14:paraId="33CA8619" w14:textId="048C2EA1" w:rsidR="0048176A" w:rsidRPr="0048176A" w:rsidRDefault="0048176A" w:rsidP="0048176A">
      <w:pPr>
        <w:pStyle w:val="Heading1"/>
      </w:pPr>
      <w:bookmarkStart w:id="10" w:name="_Toc207677293"/>
      <w:r w:rsidRPr="0048176A">
        <w:rPr>
          <w:rFonts w:hint="cs"/>
        </w:rPr>
        <w:lastRenderedPageBreak/>
        <w:t xml:space="preserve">Chapter </w:t>
      </w:r>
      <w:r w:rsidRPr="0048176A">
        <w:t>3</w:t>
      </w:r>
      <w:r w:rsidRPr="0048176A">
        <w:rPr>
          <w:rFonts w:hint="cs"/>
        </w:rPr>
        <w:t xml:space="preserve"> Development Process</w:t>
      </w:r>
      <w:bookmarkEnd w:id="10"/>
    </w:p>
    <w:p w14:paraId="7B874E30" w14:textId="77777777" w:rsid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This chapter describes how we will come to know the users who will use the P.A.C.E (Personal Accounting Climate Economics) platform. The research stage involved sample identification, interviews and focus group discussions, the collection of meaningful insights and the application of these in the development of two distinct personas. These observations formed the basis of user-focused design, which determines the organization and functionality of the platform.</w:t>
      </w:r>
    </w:p>
    <w:p w14:paraId="5ACC3805" w14:textId="17961C5B" w:rsidR="00A720A7" w:rsidRPr="00A720A7" w:rsidRDefault="00A720A7" w:rsidP="00A720A7">
      <w:pPr>
        <w:pStyle w:val="Heading1"/>
      </w:pPr>
      <w:bookmarkStart w:id="11" w:name="_Toc207677294"/>
      <w:r w:rsidRPr="00A720A7">
        <w:t>3.1 Selecting a Sample Group</w:t>
      </w:r>
      <w:bookmarkEnd w:id="11"/>
    </w:p>
    <w:p w14:paraId="049C0FDE"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Maynooth University was selected as the sample group for this project because it is actively involved in sustainability efforts. Maynooth is a great place to do research on sustainability platforms because of its Green Campus programs and the school's commitment to environmentally friendly practices. The university's students come from a wide range of academic and cultural backgrounds, which makes it easier to understand different points of view on sustainability.</w:t>
      </w:r>
    </w:p>
    <w:p w14:paraId="72195E4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Even though these programs are available, many Maynooth students don't know how to use the platforms that let them actively support sustainability goals. This project was started to fill this need: there was no central, engaging, and easy-to-use platform where people and groups could take actions that are measurable, visible, and long-lasting.</w:t>
      </w:r>
    </w:p>
    <w:p w14:paraId="5243F269" w14:textId="77777777" w:rsidR="0048176A" w:rsidRPr="00A720A7" w:rsidRDefault="0048176A" w:rsidP="00A720A7">
      <w:pPr>
        <w:pStyle w:val="Heading1"/>
      </w:pPr>
      <w:bookmarkStart w:id="12" w:name="_Toc207677295"/>
      <w:r w:rsidRPr="00A720A7">
        <w:rPr>
          <w:rStyle w:val="Strong"/>
          <w:b w:val="0"/>
          <w:bCs w:val="0"/>
        </w:rPr>
        <w:t>3.2 Interview with the Head of Green Campus</w:t>
      </w:r>
      <w:bookmarkEnd w:id="12"/>
    </w:p>
    <w:p w14:paraId="13B78DC6" w14:textId="77777777" w:rsidR="0048176A" w:rsidRPr="0048176A" w:rsidRDefault="0048176A" w:rsidP="0048176A">
      <w:pPr>
        <w:pStyle w:val="NormalWeb"/>
        <w:spacing w:line="360" w:lineRule="auto"/>
        <w:jc w:val="both"/>
      </w:pPr>
      <w:r w:rsidRPr="0048176A">
        <w:t xml:space="preserve">An in-person </w:t>
      </w:r>
      <w:r w:rsidRPr="0048176A">
        <w:rPr>
          <w:rStyle w:val="Strong"/>
          <w:rFonts w:eastAsiaTheme="majorEastAsia"/>
          <w:b w:val="0"/>
          <w:bCs w:val="0"/>
        </w:rPr>
        <w:t>semi-structured interview</w:t>
      </w:r>
      <w:r w:rsidRPr="0048176A">
        <w:t xml:space="preserve"> was conducted with the </w:t>
      </w:r>
      <w:r w:rsidRPr="0048176A">
        <w:rPr>
          <w:rStyle w:val="Strong"/>
          <w:rFonts w:eastAsiaTheme="majorEastAsia"/>
          <w:b w:val="0"/>
          <w:bCs w:val="0"/>
        </w:rPr>
        <w:t>head of the Green Campus Initiative</w:t>
      </w:r>
      <w:r w:rsidRPr="0048176A">
        <w:t xml:space="preserve"> at Maynooth University on </w:t>
      </w:r>
      <w:r w:rsidRPr="0048176A">
        <w:rPr>
          <w:rStyle w:val="Strong"/>
          <w:rFonts w:eastAsiaTheme="majorEastAsia"/>
          <w:b w:val="0"/>
          <w:bCs w:val="0"/>
        </w:rPr>
        <w:t>Wednesday, 20th November at 11:00 AM</w:t>
      </w:r>
      <w:r w:rsidRPr="0048176A">
        <w:t xml:space="preserve"> in the </w:t>
      </w:r>
      <w:r w:rsidRPr="0048176A">
        <w:rPr>
          <w:rStyle w:val="Strong"/>
          <w:rFonts w:eastAsiaTheme="majorEastAsia"/>
          <w:b w:val="0"/>
          <w:bCs w:val="0"/>
        </w:rPr>
        <w:t>History Department, Rhetoric Building, 2nd floor</w:t>
      </w:r>
      <w:r w:rsidRPr="0048176A">
        <w:rPr>
          <w:b/>
          <w:bCs/>
        </w:rPr>
        <w:t>.</w:t>
      </w:r>
      <w:r w:rsidRPr="0048176A">
        <w:t xml:space="preserve"> The session lasted approximately </w:t>
      </w:r>
      <w:r w:rsidRPr="0048176A">
        <w:rPr>
          <w:rStyle w:val="Strong"/>
          <w:rFonts w:eastAsiaTheme="majorEastAsia"/>
          <w:b w:val="0"/>
          <w:bCs w:val="0"/>
        </w:rPr>
        <w:t>45 minutes</w:t>
      </w:r>
      <w:r w:rsidRPr="0048176A">
        <w:t>.</w:t>
      </w:r>
    </w:p>
    <w:p w14:paraId="03C6A06D" w14:textId="77777777" w:rsidR="0048176A" w:rsidRPr="0048176A" w:rsidRDefault="0048176A" w:rsidP="0048176A">
      <w:pPr>
        <w:pStyle w:val="Heading4"/>
        <w:spacing w:line="360" w:lineRule="auto"/>
        <w:jc w:val="both"/>
        <w:rPr>
          <w:rFonts w:ascii="Times New Roman" w:hAnsi="Times New Roman" w:cs="Times New Roman"/>
          <w:i w:val="0"/>
          <w:iCs w:val="0"/>
          <w:color w:val="000000" w:themeColor="text1"/>
        </w:rPr>
      </w:pPr>
      <w:r w:rsidRPr="0048176A">
        <w:rPr>
          <w:rFonts w:ascii="Times New Roman" w:hAnsi="Times New Roman" w:cs="Times New Roman"/>
          <w:i w:val="0"/>
          <w:iCs w:val="0"/>
          <w:color w:val="000000" w:themeColor="text1"/>
        </w:rPr>
        <w:t>Interview Questions Asked:</w:t>
      </w:r>
    </w:p>
    <w:tbl>
      <w:tblPr>
        <w:tblStyle w:val="TableGrid"/>
        <w:tblW w:w="0" w:type="auto"/>
        <w:tblLook w:val="04A0" w:firstRow="1" w:lastRow="0" w:firstColumn="1" w:lastColumn="0" w:noHBand="0" w:noVBand="1"/>
      </w:tblPr>
      <w:tblGrid>
        <w:gridCol w:w="625"/>
        <w:gridCol w:w="8725"/>
      </w:tblGrid>
      <w:tr w:rsidR="0048176A" w:rsidRPr="0048176A" w14:paraId="6EBCFB53" w14:textId="77777777" w:rsidTr="006258B0">
        <w:tc>
          <w:tcPr>
            <w:tcW w:w="625" w:type="dxa"/>
          </w:tcPr>
          <w:p w14:paraId="7605319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1</w:t>
            </w:r>
          </w:p>
        </w:tc>
        <w:tc>
          <w:tcPr>
            <w:tcW w:w="8725" w:type="dxa"/>
          </w:tcPr>
          <w:p w14:paraId="404D40D5"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What challenges do organizations face in implementing sustainability goals?</w:t>
            </w:r>
          </w:p>
        </w:tc>
      </w:tr>
      <w:tr w:rsidR="0048176A" w:rsidRPr="0048176A" w14:paraId="65C0BAED" w14:textId="77777777" w:rsidTr="006258B0">
        <w:tc>
          <w:tcPr>
            <w:tcW w:w="625" w:type="dxa"/>
          </w:tcPr>
          <w:p w14:paraId="6302981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2</w:t>
            </w:r>
          </w:p>
        </w:tc>
        <w:tc>
          <w:tcPr>
            <w:tcW w:w="8725" w:type="dxa"/>
          </w:tcPr>
          <w:p w14:paraId="7591644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What strategies can be adopted to overcome these challenges and improve sustainability efforts?</w:t>
            </w:r>
          </w:p>
        </w:tc>
      </w:tr>
      <w:tr w:rsidR="0048176A" w:rsidRPr="0048176A" w14:paraId="6FEAF653" w14:textId="77777777" w:rsidTr="006258B0">
        <w:tc>
          <w:tcPr>
            <w:tcW w:w="625" w:type="dxa"/>
          </w:tcPr>
          <w:p w14:paraId="2DD00CB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lastRenderedPageBreak/>
              <w:t>3</w:t>
            </w:r>
          </w:p>
        </w:tc>
        <w:tc>
          <w:tcPr>
            <w:tcW w:w="8725" w:type="dxa"/>
          </w:tcPr>
          <w:p w14:paraId="21846A33"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What strategies can be adopted to overcome these challenges and improve sustainability efforts?</w:t>
            </w:r>
          </w:p>
        </w:tc>
      </w:tr>
      <w:tr w:rsidR="0048176A" w:rsidRPr="0048176A" w14:paraId="1995B245" w14:textId="77777777" w:rsidTr="006258B0">
        <w:tc>
          <w:tcPr>
            <w:tcW w:w="625" w:type="dxa"/>
          </w:tcPr>
          <w:p w14:paraId="23F8B927"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4</w:t>
            </w:r>
          </w:p>
        </w:tc>
        <w:tc>
          <w:tcPr>
            <w:tcW w:w="8725" w:type="dxa"/>
          </w:tcPr>
          <w:p w14:paraId="17E3CF55" w14:textId="77777777" w:rsidR="0048176A" w:rsidRPr="0048176A" w:rsidRDefault="0048176A" w:rsidP="0048176A">
            <w:pPr>
              <w:pStyle w:val="NormalWeb"/>
              <w:spacing w:line="360" w:lineRule="auto"/>
              <w:jc w:val="both"/>
            </w:pPr>
            <w:r w:rsidRPr="0048176A">
              <w:t>What services can be offered to enhance sustainability? If such services already exist, what are their weaknesses?</w:t>
            </w:r>
          </w:p>
        </w:tc>
      </w:tr>
      <w:tr w:rsidR="0048176A" w:rsidRPr="0048176A" w14:paraId="360BDCBB" w14:textId="77777777" w:rsidTr="006258B0">
        <w:tc>
          <w:tcPr>
            <w:tcW w:w="625" w:type="dxa"/>
          </w:tcPr>
          <w:p w14:paraId="1EE4B1F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5</w:t>
            </w:r>
          </w:p>
        </w:tc>
        <w:tc>
          <w:tcPr>
            <w:tcW w:w="8725" w:type="dxa"/>
          </w:tcPr>
          <w:p w14:paraId="468D4E91"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Should organizations be rewarded for sustainability efforts, and if so, how can these rewards be structured?</w:t>
            </w:r>
          </w:p>
        </w:tc>
      </w:tr>
    </w:tbl>
    <w:p w14:paraId="001FB36D" w14:textId="77777777" w:rsidR="0048176A" w:rsidRPr="0048176A" w:rsidRDefault="0048176A" w:rsidP="0048176A">
      <w:pPr>
        <w:spacing w:line="360" w:lineRule="auto"/>
        <w:jc w:val="both"/>
        <w:rPr>
          <w:rFonts w:ascii="Times New Roman" w:hAnsi="Times New Roman" w:cs="Times New Roman"/>
        </w:rPr>
      </w:pPr>
    </w:p>
    <w:p w14:paraId="5B3306A2"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During this 45-minute conversation, it became clear that many companies want to help the environment, but they don't always have the right tools to measure, track, and show off their efforts. Leader of Green campus said that the platforms that are already out there are often too complicated or don't give useful, actionable feedback, which makes people less likely to use them regularly. One big problem that was found was that there wasn't a single system that could help both individuals and groups work towards sustainability goals. Moreover, the interviewee stressed how important recognition and rewards are, saying that systems based on incentives are very good at getting people to keep participating. Another important point was the need for data-driven dashboards that let organization’s keep track of their progress, measure their impact, and show off their successes in a clear and organized way. These answers were very important in deciding what features to include for businesses on the P.A.C.E. platform.</w:t>
      </w:r>
    </w:p>
    <w:p w14:paraId="4F924ADF" w14:textId="77777777" w:rsidR="0048176A" w:rsidRPr="0048176A" w:rsidRDefault="0048176A" w:rsidP="0048176A">
      <w:pPr>
        <w:pStyle w:val="Heading1"/>
        <w:rPr>
          <w:b/>
          <w:bCs/>
        </w:rPr>
      </w:pPr>
      <w:bookmarkStart w:id="13" w:name="_Toc207677296"/>
      <w:r w:rsidRPr="0048176A">
        <w:rPr>
          <w:rStyle w:val="Strong"/>
          <w:rFonts w:cs="Times New Roman"/>
          <w:b w:val="0"/>
          <w:bCs w:val="0"/>
        </w:rPr>
        <w:t>3.3 Focus Group Research</w:t>
      </w:r>
      <w:bookmarkEnd w:id="13"/>
    </w:p>
    <w:p w14:paraId="3A4F22F5" w14:textId="77777777" w:rsidR="0048176A" w:rsidRDefault="0048176A" w:rsidP="0048176A">
      <w:pPr>
        <w:pStyle w:val="NormalWeb"/>
        <w:spacing w:line="360" w:lineRule="auto"/>
        <w:jc w:val="both"/>
      </w:pPr>
      <w:r w:rsidRPr="0048176A">
        <w:t xml:space="preserve">A focus group was conducted on </w:t>
      </w:r>
      <w:r w:rsidRPr="0048176A">
        <w:rPr>
          <w:rStyle w:val="Strong"/>
          <w:rFonts w:eastAsiaTheme="majorEastAsia"/>
          <w:b w:val="0"/>
          <w:bCs w:val="0"/>
        </w:rPr>
        <w:t>17th December 2024 at 3:30 PM</w:t>
      </w:r>
      <w:r w:rsidRPr="0048176A">
        <w:t xml:space="preserve"> in the </w:t>
      </w:r>
      <w:r w:rsidRPr="0048176A">
        <w:rPr>
          <w:rStyle w:val="Strong"/>
          <w:rFonts w:eastAsiaTheme="majorEastAsia"/>
          <w:b w:val="0"/>
          <w:bCs w:val="0"/>
        </w:rPr>
        <w:t>Eolas Building Conference Room</w:t>
      </w:r>
      <w:r w:rsidRPr="0048176A">
        <w:t xml:space="preserve"> at Maynooth University. The group consisted of </w:t>
      </w:r>
      <w:r w:rsidRPr="0048176A">
        <w:rPr>
          <w:rStyle w:val="Strong"/>
          <w:rFonts w:eastAsiaTheme="majorEastAsia"/>
          <w:b w:val="0"/>
          <w:bCs w:val="0"/>
        </w:rPr>
        <w:t>17 participants</w:t>
      </w:r>
      <w:r w:rsidRPr="0048176A">
        <w:t xml:space="preserve"> (8 males and 9 females), aged between </w:t>
      </w:r>
      <w:r w:rsidRPr="0048176A">
        <w:rPr>
          <w:rStyle w:val="Strong"/>
          <w:rFonts w:eastAsiaTheme="majorEastAsia"/>
          <w:b w:val="0"/>
          <w:bCs w:val="0"/>
        </w:rPr>
        <w:t>19 and 46</w:t>
      </w:r>
      <w:r w:rsidRPr="0048176A">
        <w:t xml:space="preserve">, representing both </w:t>
      </w:r>
      <w:r w:rsidRPr="0048176A">
        <w:rPr>
          <w:rStyle w:val="Strong"/>
          <w:rFonts w:eastAsiaTheme="majorEastAsia"/>
          <w:b w:val="0"/>
          <w:bCs w:val="0"/>
        </w:rPr>
        <w:t xml:space="preserve">students and members of the </w:t>
      </w:r>
      <w:proofErr w:type="gramStart"/>
      <w:r w:rsidRPr="0048176A">
        <w:rPr>
          <w:rStyle w:val="Strong"/>
          <w:rFonts w:eastAsiaTheme="majorEastAsia"/>
          <w:b w:val="0"/>
          <w:bCs w:val="0"/>
        </w:rPr>
        <w:t>general public</w:t>
      </w:r>
      <w:proofErr w:type="gramEnd"/>
      <w:r w:rsidRPr="0048176A">
        <w:t>.</w:t>
      </w:r>
    </w:p>
    <w:p w14:paraId="05D99947" w14:textId="77777777" w:rsidR="0048176A" w:rsidRPr="0048176A" w:rsidRDefault="0048176A" w:rsidP="0048176A">
      <w:pPr>
        <w:pStyle w:val="NormalWeb"/>
        <w:spacing w:line="360" w:lineRule="auto"/>
        <w:jc w:val="both"/>
      </w:pPr>
      <w:r w:rsidRPr="0048176A">
        <w:t>Focus Group Questions Asked:</w:t>
      </w:r>
    </w:p>
    <w:tbl>
      <w:tblPr>
        <w:tblStyle w:val="TableGrid"/>
        <w:tblpPr w:leftFromText="180" w:rightFromText="180" w:vertAnchor="text" w:horzAnchor="margin" w:tblpY="144"/>
        <w:tblW w:w="0" w:type="auto"/>
        <w:tblLook w:val="04A0" w:firstRow="1" w:lastRow="0" w:firstColumn="1" w:lastColumn="0" w:noHBand="0" w:noVBand="1"/>
      </w:tblPr>
      <w:tblGrid>
        <w:gridCol w:w="535"/>
        <w:gridCol w:w="8815"/>
      </w:tblGrid>
      <w:tr w:rsidR="0048176A" w:rsidRPr="0048176A" w14:paraId="65B2E368" w14:textId="77777777" w:rsidTr="0048176A">
        <w:tc>
          <w:tcPr>
            <w:tcW w:w="535" w:type="dxa"/>
          </w:tcPr>
          <w:p w14:paraId="59D52B03" w14:textId="77777777" w:rsidR="0048176A" w:rsidRPr="0048176A" w:rsidRDefault="0048176A" w:rsidP="0048176A">
            <w:pPr>
              <w:pStyle w:val="NormalWeb"/>
              <w:spacing w:line="360" w:lineRule="auto"/>
              <w:jc w:val="both"/>
            </w:pPr>
            <w:r w:rsidRPr="0048176A">
              <w:t>1</w:t>
            </w:r>
          </w:p>
        </w:tc>
        <w:tc>
          <w:tcPr>
            <w:tcW w:w="8815" w:type="dxa"/>
          </w:tcPr>
          <w:p w14:paraId="61DFE722" w14:textId="77777777" w:rsidR="0048176A" w:rsidRPr="0048176A" w:rsidRDefault="0048176A" w:rsidP="0048176A">
            <w:pPr>
              <w:pStyle w:val="NormalWeb"/>
              <w:spacing w:line="360" w:lineRule="auto"/>
              <w:jc w:val="both"/>
            </w:pPr>
            <w:r w:rsidRPr="0048176A">
              <w:t>If given an opportunity, would you be willing to contribute to the Sustainable Development Goals (SDGs)?</w:t>
            </w:r>
          </w:p>
        </w:tc>
      </w:tr>
      <w:tr w:rsidR="0048176A" w:rsidRPr="0048176A" w14:paraId="3C9AD663" w14:textId="77777777" w:rsidTr="0048176A">
        <w:tc>
          <w:tcPr>
            <w:tcW w:w="535" w:type="dxa"/>
          </w:tcPr>
          <w:p w14:paraId="1ACB07BE" w14:textId="77777777" w:rsidR="0048176A" w:rsidRPr="0048176A" w:rsidRDefault="0048176A" w:rsidP="0048176A">
            <w:pPr>
              <w:pStyle w:val="NormalWeb"/>
              <w:spacing w:line="360" w:lineRule="auto"/>
              <w:jc w:val="both"/>
            </w:pPr>
            <w:r w:rsidRPr="0048176A">
              <w:t>2</w:t>
            </w:r>
          </w:p>
        </w:tc>
        <w:tc>
          <w:tcPr>
            <w:tcW w:w="8815" w:type="dxa"/>
          </w:tcPr>
          <w:p w14:paraId="79F4BA45" w14:textId="77777777" w:rsidR="0048176A" w:rsidRPr="0048176A" w:rsidRDefault="0048176A" w:rsidP="0048176A">
            <w:pPr>
              <w:pStyle w:val="NormalWeb"/>
              <w:spacing w:line="360" w:lineRule="auto"/>
              <w:jc w:val="both"/>
            </w:pPr>
            <w:r w:rsidRPr="0048176A">
              <w:t>Would you want to see the impact of your contribution? If so, how?</w:t>
            </w:r>
          </w:p>
        </w:tc>
      </w:tr>
      <w:tr w:rsidR="0048176A" w:rsidRPr="0048176A" w14:paraId="3A7828BE" w14:textId="77777777" w:rsidTr="0048176A">
        <w:tc>
          <w:tcPr>
            <w:tcW w:w="535" w:type="dxa"/>
          </w:tcPr>
          <w:p w14:paraId="1B1F6E68" w14:textId="77777777" w:rsidR="0048176A" w:rsidRPr="0048176A" w:rsidRDefault="0048176A" w:rsidP="0048176A">
            <w:pPr>
              <w:pStyle w:val="NormalWeb"/>
              <w:spacing w:line="360" w:lineRule="auto"/>
              <w:jc w:val="both"/>
            </w:pPr>
            <w:r w:rsidRPr="0048176A">
              <w:lastRenderedPageBreak/>
              <w:t>3</w:t>
            </w:r>
          </w:p>
        </w:tc>
        <w:tc>
          <w:tcPr>
            <w:tcW w:w="8815" w:type="dxa"/>
          </w:tcPr>
          <w:p w14:paraId="1FDB487A" w14:textId="77777777" w:rsidR="0048176A" w:rsidRPr="0048176A" w:rsidRDefault="0048176A" w:rsidP="0048176A">
            <w:pPr>
              <w:pStyle w:val="NormalWeb"/>
              <w:spacing w:line="360" w:lineRule="auto"/>
              <w:jc w:val="both"/>
            </w:pPr>
            <w:r w:rsidRPr="0048176A">
              <w:t>Would you prefer to receive a reward or recognition for your sustainable behavior?</w:t>
            </w:r>
          </w:p>
        </w:tc>
      </w:tr>
      <w:tr w:rsidR="0048176A" w:rsidRPr="0048176A" w14:paraId="414DFBF8" w14:textId="77777777" w:rsidTr="0048176A">
        <w:tc>
          <w:tcPr>
            <w:tcW w:w="535" w:type="dxa"/>
          </w:tcPr>
          <w:p w14:paraId="2EBFD23F" w14:textId="77777777" w:rsidR="0048176A" w:rsidRPr="0048176A" w:rsidRDefault="0048176A" w:rsidP="0048176A">
            <w:pPr>
              <w:pStyle w:val="NormalWeb"/>
              <w:spacing w:line="360" w:lineRule="auto"/>
              <w:jc w:val="both"/>
            </w:pPr>
            <w:r w:rsidRPr="0048176A">
              <w:t>4</w:t>
            </w:r>
          </w:p>
        </w:tc>
        <w:tc>
          <w:tcPr>
            <w:tcW w:w="8815" w:type="dxa"/>
          </w:tcPr>
          <w:p w14:paraId="0FF190D5" w14:textId="77777777" w:rsidR="0048176A" w:rsidRPr="0048176A" w:rsidRDefault="0048176A" w:rsidP="0048176A">
            <w:pPr>
              <w:pStyle w:val="NormalWeb"/>
              <w:spacing w:line="360" w:lineRule="auto"/>
              <w:jc w:val="both"/>
            </w:pPr>
            <w:r w:rsidRPr="0048176A">
              <w:t>What barriers are preventing you from acting more sustainably?</w:t>
            </w:r>
          </w:p>
        </w:tc>
      </w:tr>
      <w:tr w:rsidR="0048176A" w:rsidRPr="0048176A" w14:paraId="62F9D15C" w14:textId="77777777" w:rsidTr="0048176A">
        <w:tc>
          <w:tcPr>
            <w:tcW w:w="535" w:type="dxa"/>
          </w:tcPr>
          <w:p w14:paraId="67C82299" w14:textId="77777777" w:rsidR="0048176A" w:rsidRPr="0048176A" w:rsidRDefault="0048176A" w:rsidP="0048176A">
            <w:pPr>
              <w:pStyle w:val="NormalWeb"/>
              <w:spacing w:line="360" w:lineRule="auto"/>
              <w:jc w:val="both"/>
            </w:pPr>
            <w:r w:rsidRPr="0048176A">
              <w:t>5</w:t>
            </w:r>
          </w:p>
        </w:tc>
        <w:tc>
          <w:tcPr>
            <w:tcW w:w="8815" w:type="dxa"/>
          </w:tcPr>
          <w:p w14:paraId="03E428B1" w14:textId="77777777" w:rsidR="0048176A" w:rsidRPr="0048176A" w:rsidRDefault="0048176A" w:rsidP="0048176A">
            <w:pPr>
              <w:pStyle w:val="NormalWeb"/>
              <w:spacing w:line="360" w:lineRule="auto"/>
              <w:jc w:val="both"/>
              <w:rPr>
                <w:b/>
                <w:bCs/>
              </w:rPr>
            </w:pPr>
            <w:r w:rsidRPr="0048176A">
              <w:t>Have you tried adopting sustainable habits before? What worked or didn’t work?</w:t>
            </w:r>
          </w:p>
        </w:tc>
      </w:tr>
      <w:tr w:rsidR="0048176A" w:rsidRPr="0048176A" w14:paraId="1D77A6AA" w14:textId="77777777" w:rsidTr="0048176A">
        <w:tc>
          <w:tcPr>
            <w:tcW w:w="535" w:type="dxa"/>
          </w:tcPr>
          <w:p w14:paraId="24E1A611" w14:textId="77777777" w:rsidR="0048176A" w:rsidRPr="0048176A" w:rsidRDefault="0048176A" w:rsidP="0048176A">
            <w:pPr>
              <w:pStyle w:val="NormalWeb"/>
              <w:spacing w:line="360" w:lineRule="auto"/>
              <w:jc w:val="both"/>
            </w:pPr>
            <w:r w:rsidRPr="0048176A">
              <w:t>6</w:t>
            </w:r>
          </w:p>
        </w:tc>
        <w:tc>
          <w:tcPr>
            <w:tcW w:w="8815" w:type="dxa"/>
          </w:tcPr>
          <w:p w14:paraId="7FACA660" w14:textId="77777777" w:rsidR="0048176A" w:rsidRPr="0048176A" w:rsidRDefault="0048176A" w:rsidP="0048176A">
            <w:pPr>
              <w:pStyle w:val="NormalWeb"/>
              <w:spacing w:line="360" w:lineRule="auto"/>
              <w:jc w:val="both"/>
              <w:rPr>
                <w:b/>
                <w:bCs/>
              </w:rPr>
            </w:pPr>
            <w:r w:rsidRPr="0048176A">
              <w:t>Which areas of your life would you like to make more sustainable?</w:t>
            </w:r>
          </w:p>
        </w:tc>
      </w:tr>
      <w:tr w:rsidR="0048176A" w:rsidRPr="0048176A" w14:paraId="04E7C4CF" w14:textId="77777777" w:rsidTr="0048176A">
        <w:tc>
          <w:tcPr>
            <w:tcW w:w="535" w:type="dxa"/>
          </w:tcPr>
          <w:p w14:paraId="12418FEB" w14:textId="77777777" w:rsidR="0048176A" w:rsidRPr="0048176A" w:rsidRDefault="0048176A" w:rsidP="0048176A">
            <w:pPr>
              <w:pStyle w:val="NormalWeb"/>
              <w:spacing w:line="360" w:lineRule="auto"/>
              <w:jc w:val="both"/>
            </w:pPr>
            <w:r w:rsidRPr="0048176A">
              <w:t>7</w:t>
            </w:r>
          </w:p>
        </w:tc>
        <w:tc>
          <w:tcPr>
            <w:tcW w:w="8815" w:type="dxa"/>
          </w:tcPr>
          <w:p w14:paraId="783ADAC6" w14:textId="77777777" w:rsidR="0048176A" w:rsidRPr="0048176A" w:rsidRDefault="0048176A" w:rsidP="0048176A">
            <w:pPr>
              <w:pStyle w:val="NormalWeb"/>
              <w:spacing w:line="360" w:lineRule="auto"/>
              <w:jc w:val="both"/>
              <w:rPr>
                <w:b/>
                <w:bCs/>
              </w:rPr>
            </w:pPr>
            <w:r w:rsidRPr="0048176A">
              <w:t>What would attract you to use a digital service for sustainability action?</w:t>
            </w:r>
          </w:p>
        </w:tc>
      </w:tr>
    </w:tbl>
    <w:p w14:paraId="09D5BBD2" w14:textId="77777777" w:rsidR="0048176A" w:rsidRPr="0048176A" w:rsidRDefault="0048176A" w:rsidP="0048176A">
      <w:pPr>
        <w:pStyle w:val="NormalWeb"/>
        <w:spacing w:line="360" w:lineRule="auto"/>
        <w:jc w:val="both"/>
      </w:pPr>
    </w:p>
    <w:p w14:paraId="39623194"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It gave an important information that helped to  shape the user-facing side of the platform. When asked if they wanted to help with sustainability goals, most said they did, but they didn't know where or how to start because there wasn't a clear, easy-to-use platform. None of the participants expected to get anything in return, but they said that badges, ranks, or public recognition would be a good way to motivate them. Simplicity was a common theme. Many people said they didn't like complicated website navigation and preferred a clean, simple design with one button for each main action. Another important finding was that people need a clear way to see how they are doing and how their work compares to that of others, such as through leaderboards. The group was very interested in the idea of combining usability, visual feedback, and the ability to make a positive social impact. These results directly influenced the creation of the platform's user dashboard, rewards system, and leaderboard feature.</w:t>
      </w:r>
    </w:p>
    <w:p w14:paraId="0714DF66" w14:textId="77777777" w:rsidR="0048176A" w:rsidRPr="0048176A" w:rsidRDefault="0048176A" w:rsidP="00551C4A">
      <w:pPr>
        <w:pStyle w:val="Heading1"/>
      </w:pPr>
      <w:bookmarkStart w:id="14" w:name="_Toc207677297"/>
      <w:r w:rsidRPr="0048176A">
        <w:t>3.4 Key Insights and Need for Two Distinct Personas</w:t>
      </w:r>
      <w:bookmarkEnd w:id="14"/>
    </w:p>
    <w:p w14:paraId="46CAFD5B"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 xml:space="preserve">The interview and the focus group both showed that people want to do things that are good for the environment, but they don't always know how to do it or where to go. People need simple, easy-to-use interfaces that let them see how they're doing, get feedback, and feel like their small actions are making a difference. On the other hand, businesses need more than just user interfaces. They need strong tools to keep track of their overall impact, manage users, and make data-driven ESG (Environmental, Social, Governance) reports. Because of this difference, the platform's functions were split into two parts: one for users and one for organizations. The user side is meant to make it as easy as possible for people to help the environment, and the organization side is meant to keep track of progress, analytics, and reporting. </w:t>
      </w:r>
      <w:proofErr w:type="gramStart"/>
      <w:r w:rsidRPr="0048176A">
        <w:rPr>
          <w:rFonts w:ascii="Times New Roman" w:hAnsi="Times New Roman" w:cs="Times New Roman"/>
        </w:rPr>
        <w:t>All of</w:t>
      </w:r>
      <w:proofErr w:type="gramEnd"/>
      <w:r w:rsidRPr="0048176A">
        <w:rPr>
          <w:rFonts w:ascii="Times New Roman" w:hAnsi="Times New Roman" w:cs="Times New Roman"/>
        </w:rPr>
        <w:t xml:space="preserve"> these ideas helped shape the design phase and the next step, which was making user personas and design routes.</w:t>
      </w:r>
    </w:p>
    <w:p w14:paraId="4FD09968" w14:textId="77777777" w:rsidR="0048176A" w:rsidRPr="0048176A" w:rsidRDefault="0048176A" w:rsidP="0048176A">
      <w:pPr>
        <w:pStyle w:val="Heading1"/>
        <w:spacing w:line="360" w:lineRule="auto"/>
        <w:jc w:val="both"/>
        <w:rPr>
          <w:rFonts w:cs="Times New Roman"/>
        </w:rPr>
      </w:pPr>
      <w:bookmarkStart w:id="15" w:name="_Toc207677298"/>
      <w:r w:rsidRPr="0048176A">
        <w:rPr>
          <w:rFonts w:cs="Times New Roman"/>
        </w:rPr>
        <w:lastRenderedPageBreak/>
        <w:t>Chapter 4 Define Problem</w:t>
      </w:r>
      <w:bookmarkEnd w:id="15"/>
    </w:p>
    <w:p w14:paraId="109A017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To make a system that works for both people and businesses, it was important to know what both groups of users wanted, needed, and were having trouble with. Two personas were created: one for a business and one for a regular user. These personas weren't made up randomly, they were based on real information that was gathered during the interviews and focus groups, as mentioned above. They show what’s the two main user types want, what frustrates them, and what drives them. They are also the basis for the design of the platform's features.</w:t>
      </w:r>
    </w:p>
    <w:p w14:paraId="7F375EDD" w14:textId="77777777" w:rsidR="0048176A" w:rsidRPr="0048176A" w:rsidRDefault="0048176A" w:rsidP="00551C4A">
      <w:pPr>
        <w:pStyle w:val="Heading1"/>
      </w:pPr>
      <w:bookmarkStart w:id="16" w:name="_Toc207677299"/>
      <w:r w:rsidRPr="0048176A">
        <w:t>4.1 Corporate Persona</w:t>
      </w:r>
      <w:bookmarkEnd w:id="16"/>
    </w:p>
    <w:p w14:paraId="0A3F314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 xml:space="preserve">The Corporate Persona was created based on what we learnt from talking to the Head of the Green Campus initiative at Maynooth University in person. The meeting was on November 20, 2024, at 11:00 AM and lasted about 45 minutes. During the talk, the main problems that companies have when trying to be more environmentally friendly were talked about. Some of the main problems that were brought up were the absence of measurable systems, the difficulty in seeing efforts, and the lack of a way to track and reward participation in sustainability activities. This led to the creation of the Corporate Persona, which stands for a company that wants to help with sustainability goals but needs structured data, analytics, and feedback systems to keep track of progress and stay motivated. This persona helped figure out the main needs for the organization dashboard, which </w:t>
      </w:r>
      <w:proofErr w:type="gramStart"/>
      <w:r w:rsidRPr="0048176A">
        <w:rPr>
          <w:rFonts w:ascii="Times New Roman" w:hAnsi="Times New Roman" w:cs="Times New Roman"/>
        </w:rPr>
        <w:t>has to</w:t>
      </w:r>
      <w:proofErr w:type="gramEnd"/>
      <w:r w:rsidRPr="0048176A">
        <w:rPr>
          <w:rFonts w:ascii="Times New Roman" w:hAnsi="Times New Roman" w:cs="Times New Roman"/>
        </w:rPr>
        <w:t xml:space="preserve"> have data visualization’s, user engagement stats, leaderboard views, and the ability to make reports.</w:t>
      </w:r>
    </w:p>
    <w:p w14:paraId="35536244"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noProof/>
        </w:rPr>
        <w:lastRenderedPageBreak/>
        <w:drawing>
          <wp:inline distT="0" distB="0" distL="0" distR="0" wp14:anchorId="37A1A6D4" wp14:editId="4F89EE5A">
            <wp:extent cx="5385916" cy="2571750"/>
            <wp:effectExtent l="0" t="0" r="0" b="0"/>
            <wp:docPr id="11825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565" name="Picture 118255565"/>
                    <pic:cNvPicPr/>
                  </pic:nvPicPr>
                  <pic:blipFill>
                    <a:blip r:embed="rId9"/>
                    <a:stretch>
                      <a:fillRect/>
                    </a:stretch>
                  </pic:blipFill>
                  <pic:spPr>
                    <a:xfrm>
                      <a:off x="0" y="0"/>
                      <a:ext cx="5436669" cy="2595984"/>
                    </a:xfrm>
                    <a:prstGeom prst="rect">
                      <a:avLst/>
                    </a:prstGeom>
                  </pic:spPr>
                </pic:pic>
              </a:graphicData>
            </a:graphic>
          </wp:inline>
        </w:drawing>
      </w:r>
    </w:p>
    <w:p w14:paraId="5AED97E1" w14:textId="77777777" w:rsidR="0048176A" w:rsidRPr="0048176A" w:rsidRDefault="0048176A" w:rsidP="00551C4A">
      <w:pPr>
        <w:pStyle w:val="Heading1"/>
      </w:pPr>
      <w:bookmarkStart w:id="17" w:name="_Toc207677300"/>
      <w:r w:rsidRPr="0048176A">
        <w:t>4.2 User Persona</w:t>
      </w:r>
      <w:bookmarkEnd w:id="17"/>
    </w:p>
    <w:p w14:paraId="67E8700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 xml:space="preserve">The User Persona was developed based on a focus group discussion held on </w:t>
      </w:r>
      <w:r w:rsidRPr="00551C4A">
        <w:rPr>
          <w:rStyle w:val="Strong"/>
          <w:rFonts w:ascii="Times New Roman" w:hAnsi="Times New Roman" w:cs="Times New Roman"/>
          <w:b w:val="0"/>
          <w:bCs w:val="0"/>
        </w:rPr>
        <w:t>17th December 2024 at 3:30 PM</w:t>
      </w:r>
      <w:r w:rsidRPr="0048176A">
        <w:rPr>
          <w:rFonts w:ascii="Times New Roman" w:hAnsi="Times New Roman" w:cs="Times New Roman"/>
        </w:rPr>
        <w:t xml:space="preserve"> at the Eolas Building conference room in Maynooth University. The group included </w:t>
      </w:r>
      <w:r w:rsidRPr="00551C4A">
        <w:rPr>
          <w:rStyle w:val="Strong"/>
          <w:rFonts w:ascii="Times New Roman" w:hAnsi="Times New Roman" w:cs="Times New Roman"/>
          <w:b w:val="0"/>
          <w:bCs w:val="0"/>
        </w:rPr>
        <w:t>17 participants</w:t>
      </w:r>
      <w:r w:rsidRPr="0048176A">
        <w:rPr>
          <w:rFonts w:ascii="Times New Roman" w:hAnsi="Times New Roman" w:cs="Times New Roman"/>
        </w:rPr>
        <w:t xml:space="preserve"> (8 males and 9 females) from different age groups (19–46 years old), including students and members of the public. Participants were asked questions related to their interests, willingness towards sustainability. From what they said, it was known that most of the people who answered wanted to help but didn't know how to start. They liked a platform that was easy to use and didn't have too many buttons or complicated navigation. Most of them didn't want rewards, but they all agreed that having rewards would be a good thing. This helped make the User Persona someone who wants to help but needs guidance, ease of use, and optional rewards to stay interested.</w:t>
      </w:r>
    </w:p>
    <w:p w14:paraId="5B1E757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noProof/>
        </w:rPr>
        <w:lastRenderedPageBreak/>
        <w:drawing>
          <wp:inline distT="0" distB="0" distL="0" distR="0" wp14:anchorId="7989DCA4" wp14:editId="38E279A3">
            <wp:extent cx="5943600" cy="2692400"/>
            <wp:effectExtent l="0" t="0" r="0" b="0"/>
            <wp:docPr id="13901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034" name="Picture 139016034"/>
                    <pic:cNvPicPr/>
                  </pic:nvPicPr>
                  <pic:blipFill>
                    <a:blip r:embed="rId10"/>
                    <a:stretch>
                      <a:fillRect/>
                    </a:stretch>
                  </pic:blipFill>
                  <pic:spPr>
                    <a:xfrm>
                      <a:off x="0" y="0"/>
                      <a:ext cx="5943600" cy="2692400"/>
                    </a:xfrm>
                    <a:prstGeom prst="rect">
                      <a:avLst/>
                    </a:prstGeom>
                  </pic:spPr>
                </pic:pic>
              </a:graphicData>
            </a:graphic>
          </wp:inline>
        </w:drawing>
      </w:r>
    </w:p>
    <w:p w14:paraId="3A8E180C" w14:textId="77777777" w:rsidR="0048176A" w:rsidRPr="0048176A" w:rsidRDefault="0048176A" w:rsidP="00551C4A">
      <w:pPr>
        <w:pStyle w:val="Heading1"/>
      </w:pPr>
      <w:bookmarkStart w:id="18" w:name="_Toc207677301"/>
      <w:r w:rsidRPr="0048176A">
        <w:t>4.3 Red Routes</w:t>
      </w:r>
      <w:bookmarkEnd w:id="18"/>
    </w:p>
    <w:p w14:paraId="649D6A28" w14:textId="3E9FA7E2" w:rsidR="00551C4A" w:rsidRDefault="0048176A" w:rsidP="0048176A">
      <w:pPr>
        <w:pStyle w:val="NormalWeb"/>
        <w:spacing w:line="360" w:lineRule="auto"/>
        <w:jc w:val="both"/>
      </w:pPr>
      <w:r w:rsidRPr="0048176A">
        <w:t xml:space="preserve">Following the development of the two personas, Red Routes were mapped for both user types. Red Routes are defined as </w:t>
      </w:r>
      <w:r w:rsidRPr="0048176A">
        <w:rPr>
          <w:rStyle w:val="Strong"/>
          <w:rFonts w:eastAsiaTheme="majorEastAsia"/>
        </w:rPr>
        <w:t>critical tasks</w:t>
      </w:r>
      <w:r w:rsidRPr="0048176A">
        <w:t xml:space="preserve"> that must be achievable with minimal effort for the platform to succeed. For the individual user, Red Routes included: </w:t>
      </w:r>
      <w:r w:rsidRPr="0048176A">
        <w:rPr>
          <w:rStyle w:val="Strong"/>
          <w:rFonts w:eastAsiaTheme="majorEastAsia"/>
        </w:rPr>
        <w:t>account registration</w:t>
      </w:r>
      <w:r w:rsidRPr="0048176A">
        <w:rPr>
          <w:b/>
          <w:bCs/>
        </w:rPr>
        <w:t xml:space="preserve">, </w:t>
      </w:r>
      <w:r w:rsidRPr="0048176A">
        <w:rPr>
          <w:rStyle w:val="Strong"/>
          <w:rFonts w:eastAsiaTheme="majorEastAsia"/>
        </w:rPr>
        <w:t>browsing and completing sustainability actions</w:t>
      </w:r>
      <w:r w:rsidRPr="0048176A">
        <w:rPr>
          <w:b/>
          <w:bCs/>
        </w:rPr>
        <w:t xml:space="preserve">, </w:t>
      </w:r>
      <w:r w:rsidRPr="0048176A">
        <w:rPr>
          <w:rStyle w:val="Strong"/>
          <w:rFonts w:eastAsiaTheme="majorEastAsia"/>
        </w:rPr>
        <w:t>receiving AI-generated recommendations</w:t>
      </w:r>
      <w:r w:rsidRPr="0048176A">
        <w:t xml:space="preserve">, and </w:t>
      </w:r>
      <w:r w:rsidRPr="0048176A">
        <w:rPr>
          <w:rStyle w:val="Strong"/>
          <w:rFonts w:eastAsiaTheme="majorEastAsia"/>
        </w:rPr>
        <w:t>monitoring personal progress</w:t>
      </w:r>
      <w:r w:rsidRPr="0048176A">
        <w:t xml:space="preserve">. For organizations, Red Routes consisted of </w:t>
      </w:r>
      <w:r w:rsidRPr="0048176A">
        <w:rPr>
          <w:rStyle w:val="Strong"/>
          <w:rFonts w:eastAsiaTheme="majorEastAsia"/>
        </w:rPr>
        <w:t>admin registration using a unique ID</w:t>
      </w:r>
      <w:r w:rsidRPr="0048176A">
        <w:rPr>
          <w:b/>
          <w:bCs/>
        </w:rPr>
        <w:t xml:space="preserve">, </w:t>
      </w:r>
      <w:r w:rsidRPr="0048176A">
        <w:rPr>
          <w:rStyle w:val="Strong"/>
          <w:rFonts w:eastAsiaTheme="majorEastAsia"/>
        </w:rPr>
        <w:t>accessing employee engagement data</w:t>
      </w:r>
      <w:r w:rsidRPr="0048176A">
        <w:rPr>
          <w:b/>
          <w:bCs/>
        </w:rPr>
        <w:t xml:space="preserve">, </w:t>
      </w:r>
      <w:r w:rsidRPr="0048176A">
        <w:rPr>
          <w:rStyle w:val="Strong"/>
          <w:rFonts w:eastAsiaTheme="majorEastAsia"/>
        </w:rPr>
        <w:t>monitoring progress across SDG categories</w:t>
      </w:r>
      <w:r w:rsidRPr="0048176A">
        <w:t xml:space="preserve">, and </w:t>
      </w:r>
      <w:r w:rsidRPr="0048176A">
        <w:rPr>
          <w:rStyle w:val="Strong"/>
          <w:rFonts w:eastAsiaTheme="majorEastAsia"/>
        </w:rPr>
        <w:t>downloading analytical SDG reports</w:t>
      </w:r>
      <w:r w:rsidRPr="0048176A">
        <w:t>. These Red Routes were derived by analyzing the personas’ objectives and ensuring that each essential user journey was fully</w:t>
      </w:r>
      <w:r w:rsidR="00551C4A">
        <w:t xml:space="preserve"> supported. This guided both </w:t>
      </w:r>
      <w:r w:rsidR="00551C4A" w:rsidRPr="0048176A">
        <w:t>interface design and backend logic to ensure seamless execution of high-priority tasks.</w:t>
      </w:r>
    </w:p>
    <w:p w14:paraId="783D63D1" w14:textId="6F19E1A3" w:rsidR="0048176A" w:rsidRPr="0048176A" w:rsidRDefault="0048176A" w:rsidP="0048176A">
      <w:pPr>
        <w:pStyle w:val="NormalWeb"/>
        <w:spacing w:line="360" w:lineRule="auto"/>
        <w:jc w:val="both"/>
      </w:pPr>
      <w:r w:rsidRPr="0048176A">
        <w:rPr>
          <w:noProof/>
          <w14:ligatures w14:val="standardContextual"/>
        </w:rPr>
        <w:lastRenderedPageBreak/>
        <w:drawing>
          <wp:anchor distT="0" distB="0" distL="114300" distR="114300" simplePos="0" relativeHeight="251659264" behindDoc="0" locked="0" layoutInCell="1" allowOverlap="1" wp14:anchorId="63613802" wp14:editId="3F796B11">
            <wp:simplePos x="0" y="0"/>
            <wp:positionH relativeFrom="column">
              <wp:posOffset>88637</wp:posOffset>
            </wp:positionH>
            <wp:positionV relativeFrom="paragraph">
              <wp:posOffset>66</wp:posOffset>
            </wp:positionV>
            <wp:extent cx="5671820" cy="3948430"/>
            <wp:effectExtent l="0" t="0" r="0" b="0"/>
            <wp:wrapSquare wrapText="bothSides"/>
            <wp:docPr id="1136000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00692" name="Picture 1136000692"/>
                    <pic:cNvPicPr/>
                  </pic:nvPicPr>
                  <pic:blipFill>
                    <a:blip r:embed="rId11"/>
                    <a:stretch>
                      <a:fillRect/>
                    </a:stretch>
                  </pic:blipFill>
                  <pic:spPr>
                    <a:xfrm>
                      <a:off x="0" y="0"/>
                      <a:ext cx="5671820" cy="3948430"/>
                    </a:xfrm>
                    <a:prstGeom prst="rect">
                      <a:avLst/>
                    </a:prstGeom>
                  </pic:spPr>
                </pic:pic>
              </a:graphicData>
            </a:graphic>
            <wp14:sizeRelH relativeFrom="page">
              <wp14:pctWidth>0</wp14:pctWidth>
            </wp14:sizeRelH>
            <wp14:sizeRelV relativeFrom="page">
              <wp14:pctHeight>0</wp14:pctHeight>
            </wp14:sizeRelV>
          </wp:anchor>
        </w:drawing>
      </w:r>
    </w:p>
    <w:p w14:paraId="662B327F" w14:textId="77777777" w:rsidR="0048176A" w:rsidRPr="0048176A" w:rsidRDefault="0048176A" w:rsidP="0048176A">
      <w:pPr>
        <w:pStyle w:val="NormalWeb"/>
        <w:spacing w:line="360" w:lineRule="auto"/>
        <w:jc w:val="both"/>
      </w:pPr>
      <w:r w:rsidRPr="0048176A">
        <w:rPr>
          <w:noProof/>
          <w14:ligatures w14:val="standardContextual"/>
        </w:rPr>
        <w:drawing>
          <wp:anchor distT="0" distB="0" distL="114300" distR="114300" simplePos="0" relativeHeight="251660288" behindDoc="0" locked="0" layoutInCell="1" allowOverlap="1" wp14:anchorId="781AB3C4" wp14:editId="336F6CED">
            <wp:simplePos x="0" y="0"/>
            <wp:positionH relativeFrom="column">
              <wp:posOffset>670941</wp:posOffset>
            </wp:positionH>
            <wp:positionV relativeFrom="paragraph">
              <wp:posOffset>4156710</wp:posOffset>
            </wp:positionV>
            <wp:extent cx="4862946" cy="3366136"/>
            <wp:effectExtent l="0" t="0" r="1270" b="0"/>
            <wp:wrapSquare wrapText="bothSides"/>
            <wp:docPr id="1461170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0623" name="Picture 1461170623"/>
                    <pic:cNvPicPr/>
                  </pic:nvPicPr>
                  <pic:blipFill>
                    <a:blip r:embed="rId12"/>
                    <a:stretch>
                      <a:fillRect/>
                    </a:stretch>
                  </pic:blipFill>
                  <pic:spPr>
                    <a:xfrm>
                      <a:off x="0" y="0"/>
                      <a:ext cx="4862946" cy="3366136"/>
                    </a:xfrm>
                    <a:prstGeom prst="rect">
                      <a:avLst/>
                    </a:prstGeom>
                  </pic:spPr>
                </pic:pic>
              </a:graphicData>
            </a:graphic>
            <wp14:sizeRelH relativeFrom="page">
              <wp14:pctWidth>0</wp14:pctWidth>
            </wp14:sizeRelH>
            <wp14:sizeRelV relativeFrom="page">
              <wp14:pctHeight>0</wp14:pctHeight>
            </wp14:sizeRelV>
          </wp:anchor>
        </w:drawing>
      </w:r>
    </w:p>
    <w:p w14:paraId="223D2FCB" w14:textId="77777777" w:rsidR="0048176A" w:rsidRPr="0048176A" w:rsidRDefault="0048176A" w:rsidP="0048176A">
      <w:pPr>
        <w:spacing w:line="360" w:lineRule="auto"/>
        <w:jc w:val="both"/>
        <w:rPr>
          <w:rFonts w:ascii="Times New Roman" w:hAnsi="Times New Roman" w:cs="Times New Roman"/>
        </w:rPr>
      </w:pPr>
    </w:p>
    <w:p w14:paraId="205F49AD" w14:textId="77777777" w:rsidR="0048176A" w:rsidRPr="0048176A" w:rsidRDefault="0048176A" w:rsidP="0048176A">
      <w:pPr>
        <w:spacing w:line="360" w:lineRule="auto"/>
        <w:jc w:val="both"/>
        <w:rPr>
          <w:rFonts w:ascii="Times New Roman" w:hAnsi="Times New Roman" w:cs="Times New Roman"/>
        </w:rPr>
      </w:pPr>
    </w:p>
    <w:p w14:paraId="029A3DE7" w14:textId="77777777" w:rsidR="0048176A" w:rsidRPr="0048176A" w:rsidRDefault="0048176A" w:rsidP="0048176A">
      <w:pPr>
        <w:spacing w:line="360" w:lineRule="auto"/>
        <w:jc w:val="both"/>
        <w:rPr>
          <w:rFonts w:ascii="Times New Roman" w:hAnsi="Times New Roman" w:cs="Times New Roman"/>
        </w:rPr>
      </w:pPr>
    </w:p>
    <w:p w14:paraId="72458867" w14:textId="77777777" w:rsidR="0048176A" w:rsidRPr="0048176A" w:rsidRDefault="0048176A" w:rsidP="0048176A">
      <w:pPr>
        <w:spacing w:line="360" w:lineRule="auto"/>
        <w:jc w:val="both"/>
        <w:rPr>
          <w:rFonts w:ascii="Times New Roman" w:hAnsi="Times New Roman" w:cs="Times New Roman"/>
        </w:rPr>
      </w:pPr>
    </w:p>
    <w:p w14:paraId="708ECE2E" w14:textId="77777777" w:rsidR="0048176A" w:rsidRPr="0048176A" w:rsidRDefault="0048176A" w:rsidP="0048176A">
      <w:pPr>
        <w:spacing w:line="360" w:lineRule="auto"/>
        <w:jc w:val="both"/>
        <w:rPr>
          <w:rFonts w:ascii="Times New Roman" w:hAnsi="Times New Roman" w:cs="Times New Roman"/>
        </w:rPr>
      </w:pPr>
    </w:p>
    <w:p w14:paraId="3188A7BC" w14:textId="77777777" w:rsidR="0048176A" w:rsidRPr="0048176A" w:rsidRDefault="0048176A" w:rsidP="0048176A">
      <w:pPr>
        <w:spacing w:line="360" w:lineRule="auto"/>
        <w:jc w:val="both"/>
        <w:rPr>
          <w:rFonts w:ascii="Times New Roman" w:hAnsi="Times New Roman" w:cs="Times New Roman"/>
        </w:rPr>
      </w:pPr>
    </w:p>
    <w:p w14:paraId="629795DC" w14:textId="77777777" w:rsidR="0048176A" w:rsidRPr="0048176A" w:rsidRDefault="0048176A" w:rsidP="0048176A">
      <w:pPr>
        <w:spacing w:line="360" w:lineRule="auto"/>
        <w:jc w:val="both"/>
        <w:rPr>
          <w:rFonts w:ascii="Times New Roman" w:hAnsi="Times New Roman" w:cs="Times New Roman"/>
        </w:rPr>
      </w:pPr>
    </w:p>
    <w:p w14:paraId="6C5D0C75" w14:textId="77777777" w:rsidR="0048176A" w:rsidRPr="0048176A" w:rsidRDefault="0048176A" w:rsidP="0048176A">
      <w:pPr>
        <w:spacing w:line="360" w:lineRule="auto"/>
        <w:jc w:val="both"/>
        <w:rPr>
          <w:rFonts w:ascii="Times New Roman" w:hAnsi="Times New Roman" w:cs="Times New Roman"/>
        </w:rPr>
      </w:pPr>
    </w:p>
    <w:p w14:paraId="48B3E827" w14:textId="77777777" w:rsidR="0048176A" w:rsidRPr="0048176A" w:rsidRDefault="0048176A" w:rsidP="0048176A">
      <w:pPr>
        <w:spacing w:line="360" w:lineRule="auto"/>
        <w:jc w:val="both"/>
        <w:rPr>
          <w:rFonts w:ascii="Times New Roman" w:hAnsi="Times New Roman" w:cs="Times New Roman"/>
        </w:rPr>
      </w:pPr>
    </w:p>
    <w:p w14:paraId="4A402F99" w14:textId="77777777" w:rsidR="0048176A" w:rsidRPr="00551C4A" w:rsidRDefault="0048176A" w:rsidP="00551C4A">
      <w:pPr>
        <w:pStyle w:val="Heading1"/>
      </w:pPr>
      <w:bookmarkStart w:id="19" w:name="_Toc207677302"/>
      <w:r w:rsidRPr="00551C4A">
        <w:lastRenderedPageBreak/>
        <w:t>Chapter 5 Ideate</w:t>
      </w:r>
      <w:bookmarkEnd w:id="19"/>
    </w:p>
    <w:p w14:paraId="1B6EE297" w14:textId="77777777" w:rsidR="0048176A" w:rsidRPr="0048176A" w:rsidRDefault="0048176A" w:rsidP="0048176A">
      <w:pPr>
        <w:pStyle w:val="NormalWeb"/>
        <w:spacing w:line="360" w:lineRule="auto"/>
        <w:jc w:val="both"/>
      </w:pPr>
      <w:r w:rsidRPr="0048176A">
        <w:t>The ideation phase served as a creative foundation for designing the structure, layout, and key workflows of the P.A.C.E. platform. This phase involved wireframing, sitemap generation, and the creation of a detailed product backlog. It allowed for visualizing the core functionality and refining user navigation before technical implementation.</w:t>
      </w:r>
    </w:p>
    <w:p w14:paraId="07F784D0" w14:textId="77777777" w:rsidR="0048176A" w:rsidRPr="0048176A" w:rsidRDefault="0048176A" w:rsidP="00551C4A">
      <w:pPr>
        <w:pStyle w:val="Heading1"/>
      </w:pPr>
      <w:bookmarkStart w:id="20" w:name="_Toc207677303"/>
      <w:r w:rsidRPr="0048176A">
        <w:t>5.1 Wireframes</w:t>
      </w:r>
      <w:bookmarkEnd w:id="20"/>
    </w:p>
    <w:p w14:paraId="3DAEDDC1"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Initial wireframes were hand-drawn to show both the User and Organization sides of the platform. These were sketches for:</w:t>
      </w:r>
    </w:p>
    <w:p w14:paraId="787E05CF" w14:textId="77777777" w:rsidR="0048176A" w:rsidRPr="0048176A" w:rsidRDefault="0048176A" w:rsidP="0048176A">
      <w:pPr>
        <w:pStyle w:val="ListParagraph"/>
        <w:numPr>
          <w:ilvl w:val="0"/>
          <w:numId w:val="4"/>
        </w:numPr>
        <w:spacing w:line="360" w:lineRule="auto"/>
        <w:jc w:val="both"/>
        <w:rPr>
          <w:rFonts w:ascii="Times New Roman" w:hAnsi="Times New Roman" w:cs="Times New Roman"/>
        </w:rPr>
      </w:pPr>
      <w:r w:rsidRPr="0048176A">
        <w:rPr>
          <w:rFonts w:ascii="Times New Roman" w:hAnsi="Times New Roman" w:cs="Times New Roman"/>
        </w:rPr>
        <w:t>User Login Page: A simple login form with two fields and the option to ask users if they Don’t have an account already so they can redirect to registration page . Clear access points for current users and new users.</w:t>
      </w:r>
    </w:p>
    <w:p w14:paraId="15B1C818" w14:textId="77777777" w:rsidR="0048176A" w:rsidRPr="0048176A" w:rsidRDefault="0048176A" w:rsidP="0048176A">
      <w:pPr>
        <w:spacing w:line="360" w:lineRule="auto"/>
        <w:ind w:left="360"/>
        <w:jc w:val="both"/>
        <w:rPr>
          <w:rFonts w:ascii="Times New Roman" w:hAnsi="Times New Roman" w:cs="Times New Roman"/>
        </w:rPr>
      </w:pPr>
      <w:r w:rsidRPr="00A109E7">
        <w:rPr>
          <w:rFonts w:ascii="Times New Roman" w:hAnsi="Times New Roman" w:cs="Times New Roman"/>
          <w:highlight w:val="yellow"/>
        </w:rPr>
        <w:t>(Pic-1)</w:t>
      </w:r>
    </w:p>
    <w:p w14:paraId="6055F7CA" w14:textId="77777777" w:rsidR="0048176A" w:rsidRPr="0048176A" w:rsidRDefault="0048176A" w:rsidP="0048176A">
      <w:pPr>
        <w:pStyle w:val="ListParagraph"/>
        <w:numPr>
          <w:ilvl w:val="0"/>
          <w:numId w:val="4"/>
        </w:numPr>
        <w:spacing w:line="360" w:lineRule="auto"/>
        <w:jc w:val="both"/>
        <w:rPr>
          <w:rFonts w:ascii="Times New Roman" w:hAnsi="Times New Roman" w:cs="Times New Roman"/>
        </w:rPr>
      </w:pPr>
      <w:r w:rsidRPr="0048176A">
        <w:rPr>
          <w:rFonts w:ascii="Times New Roman" w:hAnsi="Times New Roman" w:cs="Times New Roman"/>
        </w:rPr>
        <w:t>User Registration Page: A simple form with fields for email, password and confirm password option to make sure they typed same password as above. Field validations were added later, like making sure that the email address has a "@" sign and that the password is at least six characters long.</w:t>
      </w:r>
    </w:p>
    <w:p w14:paraId="5D0FEDA0" w14:textId="77777777" w:rsidR="0048176A" w:rsidRPr="0048176A" w:rsidRDefault="0048176A" w:rsidP="0048176A">
      <w:pPr>
        <w:spacing w:line="360" w:lineRule="auto"/>
        <w:ind w:left="360"/>
        <w:jc w:val="both"/>
        <w:rPr>
          <w:rFonts w:ascii="Times New Roman" w:hAnsi="Times New Roman" w:cs="Times New Roman"/>
        </w:rPr>
      </w:pPr>
      <w:r w:rsidRPr="00A109E7">
        <w:rPr>
          <w:rFonts w:ascii="Times New Roman" w:hAnsi="Times New Roman" w:cs="Times New Roman"/>
          <w:highlight w:val="yellow"/>
        </w:rPr>
        <w:t>(Pic-2)</w:t>
      </w:r>
    </w:p>
    <w:p w14:paraId="471C0CE2" w14:textId="77777777" w:rsidR="0048176A" w:rsidRPr="0048176A" w:rsidRDefault="0048176A" w:rsidP="0048176A">
      <w:pPr>
        <w:pStyle w:val="ListParagraph"/>
        <w:numPr>
          <w:ilvl w:val="0"/>
          <w:numId w:val="4"/>
        </w:numPr>
        <w:spacing w:line="360" w:lineRule="auto"/>
        <w:jc w:val="both"/>
        <w:rPr>
          <w:rFonts w:ascii="Times New Roman" w:hAnsi="Times New Roman" w:cs="Times New Roman"/>
        </w:rPr>
      </w:pPr>
      <w:r w:rsidRPr="0048176A">
        <w:rPr>
          <w:rFonts w:ascii="Times New Roman" w:hAnsi="Times New Roman" w:cs="Times New Roman"/>
        </w:rPr>
        <w:t xml:space="preserve">User Dashboard: It is designed with donut charts, progress indicators, and leaderboards to make the user experience more interactive and data-driven , instead of giving buttons for all. </w:t>
      </w:r>
    </w:p>
    <w:p w14:paraId="1A271A50" w14:textId="77777777" w:rsidR="0048176A" w:rsidRPr="0048176A" w:rsidRDefault="0048176A" w:rsidP="0048176A">
      <w:pPr>
        <w:spacing w:line="360" w:lineRule="auto"/>
        <w:ind w:left="360"/>
        <w:jc w:val="both"/>
        <w:rPr>
          <w:rFonts w:ascii="Times New Roman" w:hAnsi="Times New Roman" w:cs="Times New Roman"/>
        </w:rPr>
      </w:pPr>
      <w:r w:rsidRPr="00A109E7">
        <w:rPr>
          <w:rFonts w:ascii="Times New Roman" w:hAnsi="Times New Roman" w:cs="Times New Roman"/>
          <w:highlight w:val="yellow"/>
        </w:rPr>
        <w:t>(Pic-3)</w:t>
      </w:r>
    </w:p>
    <w:p w14:paraId="69292B3A" w14:textId="77777777" w:rsidR="0048176A" w:rsidRPr="0048176A" w:rsidRDefault="0048176A" w:rsidP="0048176A">
      <w:pPr>
        <w:pStyle w:val="ListParagraph"/>
        <w:numPr>
          <w:ilvl w:val="0"/>
          <w:numId w:val="4"/>
        </w:numPr>
        <w:spacing w:line="360" w:lineRule="auto"/>
        <w:jc w:val="both"/>
        <w:rPr>
          <w:rFonts w:ascii="Times New Roman" w:hAnsi="Times New Roman" w:cs="Times New Roman"/>
        </w:rPr>
      </w:pPr>
      <w:r w:rsidRPr="0048176A">
        <w:rPr>
          <w:rFonts w:ascii="Times New Roman" w:hAnsi="Times New Roman" w:cs="Times New Roman"/>
        </w:rPr>
        <w:t>Organization Login Page: It had a field for the organization's ID, which is given safely after approval.</w:t>
      </w:r>
    </w:p>
    <w:p w14:paraId="6B6C4ACD" w14:textId="77777777" w:rsidR="0048176A" w:rsidRPr="0048176A" w:rsidRDefault="0048176A" w:rsidP="0048176A">
      <w:pPr>
        <w:spacing w:line="360" w:lineRule="auto"/>
        <w:ind w:left="360"/>
        <w:jc w:val="both"/>
        <w:rPr>
          <w:rFonts w:ascii="Times New Roman" w:hAnsi="Times New Roman" w:cs="Times New Roman"/>
        </w:rPr>
      </w:pPr>
      <w:r w:rsidRPr="00A109E7">
        <w:rPr>
          <w:rFonts w:ascii="Times New Roman" w:hAnsi="Times New Roman" w:cs="Times New Roman"/>
          <w:highlight w:val="yellow"/>
        </w:rPr>
        <w:t>(Pic-4)</w:t>
      </w:r>
    </w:p>
    <w:p w14:paraId="347E888B" w14:textId="77777777" w:rsidR="0048176A" w:rsidRPr="0048176A" w:rsidRDefault="0048176A" w:rsidP="0048176A">
      <w:pPr>
        <w:pStyle w:val="ListParagraph"/>
        <w:numPr>
          <w:ilvl w:val="0"/>
          <w:numId w:val="4"/>
        </w:numPr>
        <w:spacing w:line="360" w:lineRule="auto"/>
        <w:jc w:val="both"/>
        <w:rPr>
          <w:rFonts w:ascii="Times New Roman" w:hAnsi="Times New Roman" w:cs="Times New Roman"/>
        </w:rPr>
      </w:pPr>
      <w:r w:rsidRPr="0048176A">
        <w:rPr>
          <w:rFonts w:ascii="Times New Roman" w:hAnsi="Times New Roman" w:cs="Times New Roman"/>
        </w:rPr>
        <w:lastRenderedPageBreak/>
        <w:t>Organization Dashboard: It was all about showing data in a clear way. So, it is designed with charts, mini trends,  downloadable SDG reports, and engagement statistics.</w:t>
      </w:r>
    </w:p>
    <w:p w14:paraId="75490FE3" w14:textId="77777777" w:rsidR="0048176A" w:rsidRPr="0048176A" w:rsidRDefault="0048176A" w:rsidP="0048176A">
      <w:pPr>
        <w:spacing w:line="360" w:lineRule="auto"/>
        <w:ind w:left="360"/>
        <w:jc w:val="both"/>
        <w:rPr>
          <w:rFonts w:ascii="Times New Roman" w:hAnsi="Times New Roman" w:cs="Times New Roman"/>
        </w:rPr>
      </w:pPr>
      <w:r w:rsidRPr="00A109E7">
        <w:rPr>
          <w:rFonts w:ascii="Times New Roman" w:hAnsi="Times New Roman" w:cs="Times New Roman"/>
          <w:highlight w:val="yellow"/>
        </w:rPr>
        <w:t>(Pic-5)</w:t>
      </w:r>
    </w:p>
    <w:p w14:paraId="0EF37E0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 xml:space="preserve">These sketches are final refined after internal feedback and user testing. </w:t>
      </w:r>
    </w:p>
    <w:p w14:paraId="2E3701CD" w14:textId="77777777" w:rsidR="0048176A" w:rsidRPr="0048176A" w:rsidRDefault="0048176A" w:rsidP="00551C4A">
      <w:pPr>
        <w:pStyle w:val="Heading1"/>
      </w:pPr>
      <w:bookmarkStart w:id="21" w:name="_Toc207677304"/>
      <w:r w:rsidRPr="0048176A">
        <w:t>5.2 Website Map</w:t>
      </w:r>
      <w:bookmarkEnd w:id="21"/>
    </w:p>
    <w:p w14:paraId="0F4CE9D8" w14:textId="77777777" w:rsidR="0048176A" w:rsidRDefault="0048176A" w:rsidP="0048176A">
      <w:pPr>
        <w:pStyle w:val="NormalWeb"/>
        <w:spacing w:line="360" w:lineRule="auto"/>
        <w:jc w:val="both"/>
      </w:pPr>
      <w:r w:rsidRPr="0048176A">
        <w:t>The updated layout was translated into a</w:t>
      </w:r>
      <w:r w:rsidRPr="0048176A">
        <w:rPr>
          <w:b/>
          <w:bCs/>
        </w:rPr>
        <w:t xml:space="preserve"> </w:t>
      </w:r>
      <w:r w:rsidRPr="0048176A">
        <w:rPr>
          <w:rStyle w:val="Strong"/>
          <w:rFonts w:eastAsiaTheme="majorEastAsia"/>
        </w:rPr>
        <w:t>Lucidchart-based sitemap</w:t>
      </w:r>
      <w:r w:rsidRPr="0048176A">
        <w:t xml:space="preserve"> that mapped the navigation, and interaction flows between all pages. This clarified how a user or organization would move from login to engagement. Lucidchart is an online tool which lets anyone to create all shaped structures/architecture for multiple purposes.</w:t>
      </w:r>
    </w:p>
    <w:p w14:paraId="6A1C3A1A" w14:textId="71D7094A" w:rsidR="00A109E7" w:rsidRPr="0048176A" w:rsidRDefault="00A109E7" w:rsidP="0048176A">
      <w:pPr>
        <w:pStyle w:val="NormalWeb"/>
        <w:spacing w:line="360" w:lineRule="auto"/>
        <w:jc w:val="both"/>
      </w:pPr>
      <w:r w:rsidRPr="00A109E7">
        <w:rPr>
          <w:highlight w:val="yellow"/>
        </w:rPr>
        <w:t>(Pic-Lucid Chart updated)</w:t>
      </w:r>
    </w:p>
    <w:p w14:paraId="14B3CB2E" w14:textId="77777777" w:rsidR="0048176A" w:rsidRPr="0048176A" w:rsidRDefault="0048176A" w:rsidP="0048176A">
      <w:pPr>
        <w:pStyle w:val="NormalWeb"/>
        <w:spacing w:line="360" w:lineRule="auto"/>
        <w:jc w:val="both"/>
        <w:rPr>
          <w:b/>
          <w:bCs/>
        </w:rPr>
      </w:pPr>
      <w:r w:rsidRPr="0048176A">
        <w:rPr>
          <w:rStyle w:val="Strong"/>
          <w:rFonts w:eastAsiaTheme="majorEastAsia"/>
        </w:rPr>
        <w:t>User-Side Website Map Includes:</w:t>
      </w:r>
    </w:p>
    <w:p w14:paraId="508650AB" w14:textId="77777777" w:rsidR="0048176A" w:rsidRPr="0048176A" w:rsidRDefault="0048176A" w:rsidP="0048176A">
      <w:pPr>
        <w:pStyle w:val="NormalWeb"/>
        <w:numPr>
          <w:ilvl w:val="0"/>
          <w:numId w:val="5"/>
        </w:numPr>
        <w:spacing w:line="360" w:lineRule="auto"/>
        <w:jc w:val="both"/>
      </w:pPr>
      <w:r w:rsidRPr="0048176A">
        <w:t xml:space="preserve">Landing Page </w:t>
      </w:r>
    </w:p>
    <w:p w14:paraId="4BD1895C" w14:textId="77777777" w:rsidR="0048176A" w:rsidRPr="0048176A" w:rsidRDefault="0048176A" w:rsidP="0048176A">
      <w:pPr>
        <w:pStyle w:val="NormalWeb"/>
        <w:numPr>
          <w:ilvl w:val="0"/>
          <w:numId w:val="5"/>
        </w:numPr>
        <w:spacing w:line="360" w:lineRule="auto"/>
        <w:jc w:val="both"/>
      </w:pPr>
      <w:r w:rsidRPr="0048176A">
        <w:t xml:space="preserve">Login/Register </w:t>
      </w:r>
    </w:p>
    <w:p w14:paraId="408F7513" w14:textId="77777777" w:rsidR="0048176A" w:rsidRPr="0048176A" w:rsidRDefault="0048176A" w:rsidP="0048176A">
      <w:pPr>
        <w:pStyle w:val="NormalWeb"/>
        <w:numPr>
          <w:ilvl w:val="0"/>
          <w:numId w:val="5"/>
        </w:numPr>
        <w:spacing w:line="360" w:lineRule="auto"/>
        <w:jc w:val="both"/>
      </w:pPr>
      <w:r w:rsidRPr="0048176A">
        <w:t>Dashboard Overview</w:t>
      </w:r>
    </w:p>
    <w:p w14:paraId="5A8B2DE5" w14:textId="77777777" w:rsidR="0048176A" w:rsidRPr="0048176A" w:rsidRDefault="0048176A" w:rsidP="0048176A">
      <w:pPr>
        <w:pStyle w:val="NormalWeb"/>
        <w:numPr>
          <w:ilvl w:val="0"/>
          <w:numId w:val="5"/>
        </w:numPr>
        <w:spacing w:line="360" w:lineRule="auto"/>
        <w:jc w:val="both"/>
      </w:pPr>
      <w:r w:rsidRPr="0048176A">
        <w:t xml:space="preserve">Buttons → Donate Page, Daily Challenges, </w:t>
      </w:r>
      <w:proofErr w:type="gramStart"/>
      <w:r w:rsidRPr="0048176A">
        <w:t>How</w:t>
      </w:r>
      <w:proofErr w:type="gramEnd"/>
      <w:r w:rsidRPr="0048176A">
        <w:t xml:space="preserve"> do you Feel, Activity List, Assistance.</w:t>
      </w:r>
    </w:p>
    <w:p w14:paraId="286C9BC9" w14:textId="77777777" w:rsidR="0048176A" w:rsidRPr="0048176A" w:rsidRDefault="0048176A" w:rsidP="0048176A">
      <w:pPr>
        <w:pStyle w:val="NormalWeb"/>
        <w:spacing w:line="360" w:lineRule="auto"/>
        <w:jc w:val="both"/>
        <w:rPr>
          <w:rFonts w:eastAsiaTheme="majorEastAsia"/>
        </w:rPr>
      </w:pPr>
      <w:r w:rsidRPr="0048176A">
        <w:rPr>
          <w:rStyle w:val="Strong"/>
          <w:rFonts w:eastAsiaTheme="majorEastAsia"/>
        </w:rPr>
        <w:t>Organization-Side Website Map Includes:</w:t>
      </w:r>
    </w:p>
    <w:p w14:paraId="69A12F94" w14:textId="77777777" w:rsidR="0048176A" w:rsidRPr="0048176A" w:rsidRDefault="0048176A" w:rsidP="0048176A">
      <w:pPr>
        <w:pStyle w:val="NormalWeb"/>
        <w:numPr>
          <w:ilvl w:val="0"/>
          <w:numId w:val="6"/>
        </w:numPr>
        <w:spacing w:line="360" w:lineRule="auto"/>
        <w:jc w:val="both"/>
      </w:pPr>
      <w:r w:rsidRPr="0048176A">
        <w:t xml:space="preserve">Landing Page </w:t>
      </w:r>
    </w:p>
    <w:p w14:paraId="67AB3E7E" w14:textId="77777777" w:rsidR="0048176A" w:rsidRPr="0048176A" w:rsidRDefault="0048176A" w:rsidP="0048176A">
      <w:pPr>
        <w:pStyle w:val="NormalWeb"/>
        <w:numPr>
          <w:ilvl w:val="0"/>
          <w:numId w:val="6"/>
        </w:numPr>
        <w:spacing w:line="360" w:lineRule="auto"/>
        <w:jc w:val="both"/>
      </w:pPr>
      <w:r w:rsidRPr="0048176A">
        <w:t xml:space="preserve">Org Login → Dashboard  Analytical Overview </w:t>
      </w:r>
    </w:p>
    <w:p w14:paraId="2F896009" w14:textId="77777777" w:rsidR="0048176A" w:rsidRPr="0048176A" w:rsidRDefault="0048176A" w:rsidP="0048176A">
      <w:pPr>
        <w:pStyle w:val="NormalWeb"/>
        <w:numPr>
          <w:ilvl w:val="0"/>
          <w:numId w:val="6"/>
        </w:numPr>
        <w:spacing w:line="360" w:lineRule="auto"/>
        <w:jc w:val="both"/>
      </w:pPr>
      <w:r w:rsidRPr="0048176A">
        <w:t>SDG Report Download Button</w:t>
      </w:r>
    </w:p>
    <w:p w14:paraId="44360133" w14:textId="77777777" w:rsidR="0048176A" w:rsidRPr="0048176A" w:rsidRDefault="0048176A" w:rsidP="0048176A">
      <w:pPr>
        <w:pStyle w:val="NormalWeb"/>
        <w:spacing w:line="360" w:lineRule="auto"/>
        <w:jc w:val="both"/>
      </w:pPr>
      <w:r w:rsidRPr="0048176A">
        <w:t>The sitemap ensured clear UX logic and allowed the build process for frontend and backend more efficient and understandable.</w:t>
      </w:r>
    </w:p>
    <w:p w14:paraId="66D8E9C0" w14:textId="77777777" w:rsidR="0048176A" w:rsidRPr="0048176A" w:rsidRDefault="0048176A" w:rsidP="00551C4A">
      <w:pPr>
        <w:pStyle w:val="Heading1"/>
      </w:pPr>
      <w:bookmarkStart w:id="22" w:name="_Toc207677305"/>
      <w:r w:rsidRPr="0048176A">
        <w:lastRenderedPageBreak/>
        <w:t>5.3 Project Backlog</w:t>
      </w:r>
      <w:bookmarkEnd w:id="22"/>
    </w:p>
    <w:p w14:paraId="3B03BF4A" w14:textId="6FE93B14" w:rsidR="0048176A" w:rsidRPr="00551C4A" w:rsidRDefault="0048176A" w:rsidP="00551C4A">
      <w:pPr>
        <w:spacing w:line="360" w:lineRule="auto"/>
        <w:jc w:val="both"/>
        <w:rPr>
          <w:rFonts w:ascii="Times New Roman" w:hAnsi="Times New Roman" w:cs="Times New Roman"/>
        </w:rPr>
      </w:pPr>
      <w:r w:rsidRPr="0048176A">
        <w:rPr>
          <w:rFonts w:ascii="Times New Roman" w:hAnsi="Times New Roman" w:cs="Times New Roman"/>
        </w:rPr>
        <w:t>The project backlog is a comprehensive and structured plan that outlines all tasks, user stories, technical requirements, and anticipated challenges throughout the development of the P.A.C.E platform. It served as a central reference point during the development lifecycle, ensuring clarity in feature development, prioritization, and sprint planning. The backlog was carefully divided into multiple categories including User Stories, Corporate Stories, Technical Tasks, Expected Bugs, Research Areas, Prioritization, and Definitions. Each section was created based on functional and non-functional requirements identified during earlier research and design phases. This organized backlog enabled  to manage workflow efficiently, track progress, and adapt quickly to any changes, making the project execution more goal oriented.</w:t>
      </w:r>
    </w:p>
    <w:p w14:paraId="19CE4124" w14:textId="77777777" w:rsidR="0048176A" w:rsidRPr="0048176A" w:rsidRDefault="0048176A" w:rsidP="0048176A">
      <w:pPr>
        <w:spacing w:after="0" w:line="360" w:lineRule="auto"/>
        <w:ind w:left="-5" w:hanging="10"/>
        <w:jc w:val="both"/>
        <w:rPr>
          <w:rFonts w:ascii="Times New Roman" w:hAnsi="Times New Roman" w:cs="Times New Roman"/>
        </w:rPr>
      </w:pPr>
      <w:r w:rsidRPr="0048176A">
        <w:rPr>
          <w:rFonts w:ascii="Times New Roman" w:eastAsia="Calibri" w:hAnsi="Times New Roman" w:cs="Times New Roman"/>
          <w:b/>
          <w:sz w:val="32"/>
          <w:u w:val="single" w:color="000000"/>
        </w:rPr>
        <w:t>1.User Stories:</w:t>
      </w:r>
      <w:r w:rsidRPr="0048176A">
        <w:rPr>
          <w:rFonts w:ascii="Times New Roman" w:eastAsia="Calibri" w:hAnsi="Times New Roman" w:cs="Times New Roman"/>
          <w:b/>
          <w:sz w:val="32"/>
        </w:rPr>
        <w:t xml:space="preserve"> </w:t>
      </w:r>
    </w:p>
    <w:tbl>
      <w:tblPr>
        <w:tblStyle w:val="TableGrid0"/>
        <w:tblW w:w="10373" w:type="dxa"/>
        <w:tblInd w:w="-255" w:type="dxa"/>
        <w:tblCellMar>
          <w:top w:w="50" w:type="dxa"/>
          <w:left w:w="106" w:type="dxa"/>
          <w:right w:w="56" w:type="dxa"/>
        </w:tblCellMar>
        <w:tblLook w:val="04A0" w:firstRow="1" w:lastRow="0" w:firstColumn="1" w:lastColumn="0" w:noHBand="0" w:noVBand="1"/>
      </w:tblPr>
      <w:tblGrid>
        <w:gridCol w:w="669"/>
        <w:gridCol w:w="2202"/>
        <w:gridCol w:w="926"/>
        <w:gridCol w:w="1963"/>
        <w:gridCol w:w="749"/>
        <w:gridCol w:w="2485"/>
        <w:gridCol w:w="1379"/>
      </w:tblGrid>
      <w:tr w:rsidR="0048176A" w:rsidRPr="0048176A" w14:paraId="2157F81C" w14:textId="77777777" w:rsidTr="005231DC">
        <w:trPr>
          <w:trHeight w:val="501"/>
        </w:trPr>
        <w:tc>
          <w:tcPr>
            <w:tcW w:w="639" w:type="dxa"/>
            <w:tcBorders>
              <w:top w:val="single" w:sz="4" w:space="0" w:color="000000"/>
              <w:left w:val="single" w:sz="4" w:space="0" w:color="000000"/>
              <w:bottom w:val="single" w:sz="4" w:space="0" w:color="000000"/>
              <w:right w:val="single" w:sz="4" w:space="0" w:color="000000"/>
            </w:tcBorders>
          </w:tcPr>
          <w:p w14:paraId="18A5D1F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ID </w:t>
            </w:r>
          </w:p>
        </w:tc>
        <w:tc>
          <w:tcPr>
            <w:tcW w:w="2246" w:type="dxa"/>
            <w:tcBorders>
              <w:top w:val="single" w:sz="4" w:space="0" w:color="000000"/>
              <w:left w:val="single" w:sz="4" w:space="0" w:color="000000"/>
              <w:bottom w:val="single" w:sz="4" w:space="0" w:color="000000"/>
              <w:right w:val="single" w:sz="4" w:space="0" w:color="000000"/>
            </w:tcBorders>
          </w:tcPr>
          <w:p w14:paraId="2C74493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User Story </w:t>
            </w:r>
          </w:p>
        </w:tc>
        <w:tc>
          <w:tcPr>
            <w:tcW w:w="927" w:type="dxa"/>
            <w:tcBorders>
              <w:top w:val="single" w:sz="4" w:space="0" w:color="000000"/>
              <w:left w:val="single" w:sz="4" w:space="0" w:color="000000"/>
              <w:bottom w:val="single" w:sz="4" w:space="0" w:color="000000"/>
              <w:right w:val="single" w:sz="4" w:space="0" w:color="000000"/>
            </w:tcBorders>
          </w:tcPr>
          <w:p w14:paraId="042AB3EE"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Priority </w:t>
            </w:r>
          </w:p>
        </w:tc>
        <w:tc>
          <w:tcPr>
            <w:tcW w:w="1998" w:type="dxa"/>
            <w:tcBorders>
              <w:top w:val="single" w:sz="4" w:space="0" w:color="000000"/>
              <w:left w:val="single" w:sz="4" w:space="0" w:color="000000"/>
              <w:bottom w:val="single" w:sz="4" w:space="0" w:color="000000"/>
              <w:right w:val="single" w:sz="4" w:space="0" w:color="000000"/>
            </w:tcBorders>
          </w:tcPr>
          <w:p w14:paraId="75457438"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Acceptance </w:t>
            </w:r>
          </w:p>
          <w:p w14:paraId="0488827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Criteria </w:t>
            </w:r>
          </w:p>
        </w:tc>
        <w:tc>
          <w:tcPr>
            <w:tcW w:w="738" w:type="dxa"/>
            <w:tcBorders>
              <w:top w:val="single" w:sz="4" w:space="0" w:color="000000"/>
              <w:left w:val="single" w:sz="4" w:space="0" w:color="000000"/>
              <w:bottom w:val="single" w:sz="4" w:space="0" w:color="000000"/>
              <w:right w:val="single" w:sz="4" w:space="0" w:color="000000"/>
            </w:tcBorders>
          </w:tcPr>
          <w:p w14:paraId="04025F0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Story Points </w:t>
            </w:r>
          </w:p>
        </w:tc>
        <w:tc>
          <w:tcPr>
            <w:tcW w:w="2556" w:type="dxa"/>
            <w:tcBorders>
              <w:top w:val="single" w:sz="4" w:space="0" w:color="000000"/>
              <w:left w:val="single" w:sz="4" w:space="0" w:color="000000"/>
              <w:bottom w:val="single" w:sz="4" w:space="0" w:color="000000"/>
              <w:right w:val="single" w:sz="4" w:space="0" w:color="000000"/>
            </w:tcBorders>
          </w:tcPr>
          <w:p w14:paraId="6A039DA6"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Notes </w:t>
            </w:r>
          </w:p>
        </w:tc>
        <w:tc>
          <w:tcPr>
            <w:tcW w:w="1269" w:type="dxa"/>
            <w:tcBorders>
              <w:top w:val="single" w:sz="4" w:space="0" w:color="000000"/>
              <w:left w:val="single" w:sz="4" w:space="0" w:color="000000"/>
              <w:bottom w:val="single" w:sz="4" w:space="0" w:color="000000"/>
              <w:right w:val="single" w:sz="4" w:space="0" w:color="000000"/>
            </w:tcBorders>
          </w:tcPr>
          <w:p w14:paraId="27C3E5E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Est.Duration </w:t>
            </w:r>
          </w:p>
        </w:tc>
      </w:tr>
      <w:tr w:rsidR="0048176A" w:rsidRPr="0048176A" w14:paraId="4E4C3255" w14:textId="77777777" w:rsidTr="005231DC">
        <w:trPr>
          <w:trHeight w:val="994"/>
        </w:trPr>
        <w:tc>
          <w:tcPr>
            <w:tcW w:w="639" w:type="dxa"/>
            <w:tcBorders>
              <w:top w:val="single" w:sz="4" w:space="0" w:color="000000"/>
              <w:left w:val="single" w:sz="4" w:space="0" w:color="000000"/>
              <w:bottom w:val="single" w:sz="4" w:space="0" w:color="000000"/>
              <w:right w:val="single" w:sz="4" w:space="0" w:color="000000"/>
            </w:tcBorders>
          </w:tcPr>
          <w:p w14:paraId="46D6033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US01 </w:t>
            </w:r>
          </w:p>
        </w:tc>
        <w:tc>
          <w:tcPr>
            <w:tcW w:w="2246" w:type="dxa"/>
            <w:tcBorders>
              <w:top w:val="single" w:sz="4" w:space="0" w:color="000000"/>
              <w:left w:val="single" w:sz="4" w:space="0" w:color="000000"/>
              <w:bottom w:val="single" w:sz="4" w:space="0" w:color="000000"/>
              <w:right w:val="single" w:sz="4" w:space="0" w:color="000000"/>
            </w:tcBorders>
          </w:tcPr>
          <w:p w14:paraId="1B455169"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Sign Up &amp; login to explore more about website. </w:t>
            </w:r>
          </w:p>
        </w:tc>
        <w:tc>
          <w:tcPr>
            <w:tcW w:w="927" w:type="dxa"/>
            <w:tcBorders>
              <w:top w:val="single" w:sz="4" w:space="0" w:color="000000"/>
              <w:left w:val="single" w:sz="4" w:space="0" w:color="000000"/>
              <w:bottom w:val="single" w:sz="4" w:space="0" w:color="000000"/>
              <w:right w:val="single" w:sz="4" w:space="0" w:color="000000"/>
            </w:tcBorders>
          </w:tcPr>
          <w:p w14:paraId="4D50DE1E"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High </w:t>
            </w:r>
          </w:p>
        </w:tc>
        <w:tc>
          <w:tcPr>
            <w:tcW w:w="1998" w:type="dxa"/>
            <w:tcBorders>
              <w:top w:val="single" w:sz="4" w:space="0" w:color="000000"/>
              <w:left w:val="single" w:sz="4" w:space="0" w:color="000000"/>
              <w:bottom w:val="single" w:sz="4" w:space="0" w:color="000000"/>
              <w:right w:val="single" w:sz="4" w:space="0" w:color="000000"/>
            </w:tcBorders>
          </w:tcPr>
          <w:p w14:paraId="32660ED9"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Displays Login &amp; </w:t>
            </w:r>
            <w:proofErr w:type="gramStart"/>
            <w:r w:rsidRPr="0048176A">
              <w:rPr>
                <w:rFonts w:ascii="Times New Roman" w:eastAsia="Calibri" w:hAnsi="Times New Roman" w:cs="Times New Roman"/>
                <w:sz w:val="22"/>
              </w:rPr>
              <w:t>Sign up</w:t>
            </w:r>
            <w:proofErr w:type="gramEnd"/>
            <w:r w:rsidRPr="0048176A">
              <w:rPr>
                <w:rFonts w:ascii="Times New Roman" w:eastAsia="Calibri" w:hAnsi="Times New Roman" w:cs="Times New Roman"/>
                <w:sz w:val="22"/>
              </w:rPr>
              <w:t xml:space="preserve"> Form. </w:t>
            </w:r>
          </w:p>
        </w:tc>
        <w:tc>
          <w:tcPr>
            <w:tcW w:w="738" w:type="dxa"/>
            <w:tcBorders>
              <w:top w:val="single" w:sz="4" w:space="0" w:color="000000"/>
              <w:left w:val="single" w:sz="4" w:space="0" w:color="000000"/>
              <w:bottom w:val="single" w:sz="4" w:space="0" w:color="000000"/>
              <w:right w:val="single" w:sz="4" w:space="0" w:color="000000"/>
            </w:tcBorders>
          </w:tcPr>
          <w:p w14:paraId="10546E88"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3 </w:t>
            </w:r>
          </w:p>
        </w:tc>
        <w:tc>
          <w:tcPr>
            <w:tcW w:w="2556" w:type="dxa"/>
            <w:tcBorders>
              <w:top w:val="single" w:sz="4" w:space="0" w:color="000000"/>
              <w:left w:val="single" w:sz="4" w:space="0" w:color="000000"/>
              <w:bottom w:val="single" w:sz="4" w:space="0" w:color="000000"/>
              <w:right w:val="single" w:sz="4" w:space="0" w:color="000000"/>
            </w:tcBorders>
          </w:tcPr>
          <w:p w14:paraId="122106C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Output to Database: - </w:t>
            </w:r>
            <w:r w:rsidRPr="0048176A">
              <w:rPr>
                <w:rFonts w:ascii="Times New Roman" w:eastAsia="Calibri" w:hAnsi="Times New Roman" w:cs="Times New Roman"/>
                <w:sz w:val="22"/>
              </w:rPr>
              <w:t xml:space="preserve">Stores user credentials into database. </w:t>
            </w:r>
          </w:p>
        </w:tc>
        <w:tc>
          <w:tcPr>
            <w:tcW w:w="1269" w:type="dxa"/>
            <w:tcBorders>
              <w:top w:val="single" w:sz="4" w:space="0" w:color="000000"/>
              <w:left w:val="single" w:sz="4" w:space="0" w:color="000000"/>
              <w:bottom w:val="single" w:sz="4" w:space="0" w:color="000000"/>
              <w:right w:val="single" w:sz="4" w:space="0" w:color="000000"/>
            </w:tcBorders>
          </w:tcPr>
          <w:p w14:paraId="180D38E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1Day </w:t>
            </w:r>
          </w:p>
        </w:tc>
      </w:tr>
      <w:tr w:rsidR="0048176A" w:rsidRPr="0048176A" w14:paraId="41AD2832" w14:textId="77777777" w:rsidTr="005231DC">
        <w:trPr>
          <w:trHeight w:val="1241"/>
        </w:trPr>
        <w:tc>
          <w:tcPr>
            <w:tcW w:w="639" w:type="dxa"/>
            <w:tcBorders>
              <w:top w:val="single" w:sz="4" w:space="0" w:color="000000"/>
              <w:left w:val="single" w:sz="4" w:space="0" w:color="000000"/>
              <w:bottom w:val="single" w:sz="4" w:space="0" w:color="000000"/>
              <w:right w:val="single" w:sz="4" w:space="0" w:color="000000"/>
            </w:tcBorders>
          </w:tcPr>
          <w:p w14:paraId="5C33C6DC"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US02 </w:t>
            </w:r>
          </w:p>
        </w:tc>
        <w:tc>
          <w:tcPr>
            <w:tcW w:w="2246" w:type="dxa"/>
            <w:tcBorders>
              <w:top w:val="single" w:sz="4" w:space="0" w:color="000000"/>
              <w:left w:val="single" w:sz="4" w:space="0" w:color="000000"/>
              <w:bottom w:val="single" w:sz="4" w:space="0" w:color="000000"/>
              <w:right w:val="single" w:sz="4" w:space="0" w:color="000000"/>
            </w:tcBorders>
          </w:tcPr>
          <w:p w14:paraId="4960D9E9"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my analytics on dashboard page to view my performance. </w:t>
            </w:r>
          </w:p>
        </w:tc>
        <w:tc>
          <w:tcPr>
            <w:tcW w:w="927" w:type="dxa"/>
            <w:tcBorders>
              <w:top w:val="single" w:sz="4" w:space="0" w:color="000000"/>
              <w:left w:val="single" w:sz="4" w:space="0" w:color="000000"/>
              <w:bottom w:val="single" w:sz="4" w:space="0" w:color="000000"/>
              <w:right w:val="single" w:sz="4" w:space="0" w:color="000000"/>
            </w:tcBorders>
          </w:tcPr>
          <w:p w14:paraId="2394A061"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High </w:t>
            </w:r>
          </w:p>
        </w:tc>
        <w:tc>
          <w:tcPr>
            <w:tcW w:w="1998" w:type="dxa"/>
            <w:tcBorders>
              <w:top w:val="single" w:sz="4" w:space="0" w:color="000000"/>
              <w:left w:val="single" w:sz="4" w:space="0" w:color="000000"/>
              <w:bottom w:val="single" w:sz="4" w:space="0" w:color="000000"/>
              <w:right w:val="single" w:sz="4" w:space="0" w:color="000000"/>
            </w:tcBorders>
          </w:tcPr>
          <w:p w14:paraId="17D96FD3" w14:textId="77777777" w:rsidR="0048176A" w:rsidRPr="0048176A" w:rsidRDefault="0048176A" w:rsidP="00551C4A">
            <w:pPr>
              <w:spacing w:line="360" w:lineRule="auto"/>
              <w:rPr>
                <w:rFonts w:ascii="Times New Roman" w:hAnsi="Times New Roman" w:cs="Times New Roman"/>
              </w:rPr>
            </w:pPr>
            <w:proofErr w:type="gramStart"/>
            <w:r w:rsidRPr="0048176A">
              <w:rPr>
                <w:rFonts w:ascii="Times New Roman" w:eastAsia="Calibri" w:hAnsi="Times New Roman" w:cs="Times New Roman"/>
                <w:sz w:val="22"/>
              </w:rPr>
              <w:t>Consists</w:t>
            </w:r>
            <w:proofErr w:type="gramEnd"/>
            <w:r w:rsidRPr="0048176A">
              <w:rPr>
                <w:rFonts w:ascii="Times New Roman" w:eastAsia="Calibri" w:hAnsi="Times New Roman" w:cs="Times New Roman"/>
                <w:sz w:val="22"/>
              </w:rPr>
              <w:t xml:space="preserve">  dashboard that change dynamically without changing page. </w:t>
            </w:r>
          </w:p>
        </w:tc>
        <w:tc>
          <w:tcPr>
            <w:tcW w:w="738" w:type="dxa"/>
            <w:tcBorders>
              <w:top w:val="single" w:sz="4" w:space="0" w:color="000000"/>
              <w:left w:val="single" w:sz="4" w:space="0" w:color="000000"/>
              <w:bottom w:val="single" w:sz="4" w:space="0" w:color="000000"/>
              <w:right w:val="single" w:sz="4" w:space="0" w:color="000000"/>
            </w:tcBorders>
          </w:tcPr>
          <w:p w14:paraId="0BA3A92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21 </w:t>
            </w:r>
          </w:p>
        </w:tc>
        <w:tc>
          <w:tcPr>
            <w:tcW w:w="2556" w:type="dxa"/>
            <w:tcBorders>
              <w:top w:val="single" w:sz="4" w:space="0" w:color="000000"/>
              <w:left w:val="single" w:sz="4" w:space="0" w:color="000000"/>
              <w:bottom w:val="single" w:sz="4" w:space="0" w:color="000000"/>
              <w:right w:val="single" w:sz="4" w:space="0" w:color="000000"/>
            </w:tcBorders>
          </w:tcPr>
          <w:p w14:paraId="209DEDAE"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Input from Database: -</w:t>
            </w:r>
            <w:r w:rsidRPr="0048176A">
              <w:rPr>
                <w:rFonts w:ascii="Times New Roman" w:eastAsia="Calibri" w:hAnsi="Times New Roman" w:cs="Times New Roman"/>
                <w:sz w:val="22"/>
              </w:rPr>
              <w:t xml:space="preserve"> Displays user overall progress from the database </w:t>
            </w:r>
          </w:p>
        </w:tc>
        <w:tc>
          <w:tcPr>
            <w:tcW w:w="1269" w:type="dxa"/>
            <w:tcBorders>
              <w:top w:val="single" w:sz="4" w:space="0" w:color="000000"/>
              <w:left w:val="single" w:sz="4" w:space="0" w:color="000000"/>
              <w:bottom w:val="single" w:sz="4" w:space="0" w:color="000000"/>
              <w:right w:val="single" w:sz="4" w:space="0" w:color="000000"/>
            </w:tcBorders>
          </w:tcPr>
          <w:p w14:paraId="65B3E6E1"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5 Days </w:t>
            </w:r>
          </w:p>
        </w:tc>
      </w:tr>
      <w:tr w:rsidR="0048176A" w:rsidRPr="0048176A" w14:paraId="15062525" w14:textId="77777777" w:rsidTr="005231DC">
        <w:trPr>
          <w:trHeight w:val="1241"/>
        </w:trPr>
        <w:tc>
          <w:tcPr>
            <w:tcW w:w="639" w:type="dxa"/>
            <w:tcBorders>
              <w:top w:val="single" w:sz="4" w:space="0" w:color="000000"/>
              <w:left w:val="single" w:sz="4" w:space="0" w:color="000000"/>
              <w:bottom w:val="single" w:sz="4" w:space="0" w:color="000000"/>
              <w:right w:val="single" w:sz="4" w:space="0" w:color="000000"/>
            </w:tcBorders>
          </w:tcPr>
          <w:p w14:paraId="2AEBD39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US03 </w:t>
            </w:r>
          </w:p>
        </w:tc>
        <w:tc>
          <w:tcPr>
            <w:tcW w:w="2246" w:type="dxa"/>
            <w:tcBorders>
              <w:top w:val="single" w:sz="4" w:space="0" w:color="000000"/>
              <w:left w:val="single" w:sz="4" w:space="0" w:color="000000"/>
              <w:bottom w:val="single" w:sz="4" w:space="0" w:color="000000"/>
              <w:right w:val="single" w:sz="4" w:space="0" w:color="000000"/>
            </w:tcBorders>
          </w:tcPr>
          <w:p w14:paraId="34202D8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the leaderboard on dashboard page to compare my progress with other top users. </w:t>
            </w:r>
          </w:p>
        </w:tc>
        <w:tc>
          <w:tcPr>
            <w:tcW w:w="927" w:type="dxa"/>
            <w:tcBorders>
              <w:top w:val="single" w:sz="4" w:space="0" w:color="000000"/>
              <w:left w:val="single" w:sz="4" w:space="0" w:color="000000"/>
              <w:bottom w:val="single" w:sz="4" w:space="0" w:color="000000"/>
              <w:right w:val="single" w:sz="4" w:space="0" w:color="000000"/>
            </w:tcBorders>
          </w:tcPr>
          <w:p w14:paraId="517E80CF"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High </w:t>
            </w:r>
          </w:p>
        </w:tc>
        <w:tc>
          <w:tcPr>
            <w:tcW w:w="1998" w:type="dxa"/>
            <w:tcBorders>
              <w:top w:val="single" w:sz="4" w:space="0" w:color="000000"/>
              <w:left w:val="single" w:sz="4" w:space="0" w:color="000000"/>
              <w:bottom w:val="single" w:sz="4" w:space="0" w:color="000000"/>
              <w:right w:val="single" w:sz="4" w:space="0" w:color="000000"/>
            </w:tcBorders>
          </w:tcPr>
          <w:p w14:paraId="7D2061F5" w14:textId="77777777" w:rsidR="0048176A" w:rsidRPr="0048176A" w:rsidRDefault="0048176A" w:rsidP="00551C4A">
            <w:pPr>
              <w:spacing w:line="360" w:lineRule="auto"/>
              <w:ind w:right="258"/>
              <w:rPr>
                <w:rFonts w:ascii="Times New Roman" w:hAnsi="Times New Roman" w:cs="Times New Roman"/>
              </w:rPr>
            </w:pPr>
            <w:r w:rsidRPr="0048176A">
              <w:rPr>
                <w:rFonts w:ascii="Times New Roman" w:eastAsia="Calibri" w:hAnsi="Times New Roman" w:cs="Times New Roman"/>
                <w:sz w:val="22"/>
              </w:rPr>
              <w:t>Displays Top 3 user progress.  Consist of user’s name &amp; total points.</w:t>
            </w:r>
          </w:p>
        </w:tc>
        <w:tc>
          <w:tcPr>
            <w:tcW w:w="738" w:type="dxa"/>
            <w:tcBorders>
              <w:top w:val="single" w:sz="4" w:space="0" w:color="000000"/>
              <w:left w:val="single" w:sz="4" w:space="0" w:color="000000"/>
              <w:bottom w:val="single" w:sz="4" w:space="0" w:color="000000"/>
              <w:right w:val="single" w:sz="4" w:space="0" w:color="000000"/>
            </w:tcBorders>
          </w:tcPr>
          <w:p w14:paraId="5E5AEF4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13 </w:t>
            </w:r>
          </w:p>
        </w:tc>
        <w:tc>
          <w:tcPr>
            <w:tcW w:w="2556" w:type="dxa"/>
            <w:tcBorders>
              <w:top w:val="single" w:sz="4" w:space="0" w:color="000000"/>
              <w:left w:val="single" w:sz="4" w:space="0" w:color="000000"/>
              <w:bottom w:val="single" w:sz="4" w:space="0" w:color="000000"/>
              <w:right w:val="single" w:sz="4" w:space="0" w:color="000000"/>
            </w:tcBorders>
          </w:tcPr>
          <w:p w14:paraId="6199AF89" w14:textId="77777777" w:rsidR="0048176A" w:rsidRPr="0048176A" w:rsidRDefault="0048176A" w:rsidP="00551C4A">
            <w:pPr>
              <w:spacing w:line="360" w:lineRule="auto"/>
              <w:ind w:right="59"/>
              <w:rPr>
                <w:rFonts w:ascii="Times New Roman" w:hAnsi="Times New Roman" w:cs="Times New Roman"/>
              </w:rPr>
            </w:pPr>
            <w:r w:rsidRPr="0048176A">
              <w:rPr>
                <w:rFonts w:ascii="Times New Roman" w:eastAsia="Calibri" w:hAnsi="Times New Roman" w:cs="Times New Roman"/>
                <w:b/>
                <w:sz w:val="22"/>
              </w:rPr>
              <w:t>Input from Database: -</w:t>
            </w:r>
            <w:r w:rsidRPr="0048176A">
              <w:rPr>
                <w:rFonts w:ascii="Times New Roman" w:eastAsia="Calibri" w:hAnsi="Times New Roman" w:cs="Times New Roman"/>
                <w:sz w:val="22"/>
              </w:rPr>
              <w:t xml:space="preserve"> Display top user’s data from the database  </w:t>
            </w:r>
          </w:p>
        </w:tc>
        <w:tc>
          <w:tcPr>
            <w:tcW w:w="1269" w:type="dxa"/>
            <w:tcBorders>
              <w:top w:val="single" w:sz="4" w:space="0" w:color="000000"/>
              <w:left w:val="single" w:sz="4" w:space="0" w:color="000000"/>
              <w:bottom w:val="single" w:sz="4" w:space="0" w:color="000000"/>
              <w:right w:val="single" w:sz="4" w:space="0" w:color="000000"/>
            </w:tcBorders>
          </w:tcPr>
          <w:p w14:paraId="5FEFFE9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4 Days </w:t>
            </w:r>
          </w:p>
        </w:tc>
      </w:tr>
      <w:tr w:rsidR="0048176A" w:rsidRPr="0048176A" w14:paraId="57B6F047" w14:textId="77777777" w:rsidTr="005231DC">
        <w:trPr>
          <w:trHeight w:val="1236"/>
        </w:trPr>
        <w:tc>
          <w:tcPr>
            <w:tcW w:w="639" w:type="dxa"/>
            <w:tcBorders>
              <w:top w:val="single" w:sz="4" w:space="0" w:color="000000"/>
              <w:left w:val="single" w:sz="4" w:space="0" w:color="000000"/>
              <w:bottom w:val="single" w:sz="4" w:space="0" w:color="000000"/>
              <w:right w:val="single" w:sz="4" w:space="0" w:color="000000"/>
            </w:tcBorders>
          </w:tcPr>
          <w:p w14:paraId="27CBCAD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US04 </w:t>
            </w:r>
          </w:p>
        </w:tc>
        <w:tc>
          <w:tcPr>
            <w:tcW w:w="2246" w:type="dxa"/>
            <w:tcBorders>
              <w:top w:val="single" w:sz="4" w:space="0" w:color="000000"/>
              <w:left w:val="single" w:sz="4" w:space="0" w:color="000000"/>
              <w:bottom w:val="single" w:sz="4" w:space="0" w:color="000000"/>
              <w:right w:val="single" w:sz="4" w:space="0" w:color="000000"/>
            </w:tcBorders>
          </w:tcPr>
          <w:p w14:paraId="50308D9D"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As a visitor, I want to check “Donate“ on service page to donate</w:t>
            </w:r>
          </w:p>
        </w:tc>
        <w:tc>
          <w:tcPr>
            <w:tcW w:w="927" w:type="dxa"/>
            <w:tcBorders>
              <w:top w:val="single" w:sz="4" w:space="0" w:color="000000"/>
              <w:left w:val="single" w:sz="4" w:space="0" w:color="000000"/>
              <w:bottom w:val="single" w:sz="4" w:space="0" w:color="000000"/>
              <w:right w:val="single" w:sz="4" w:space="0" w:color="000000"/>
            </w:tcBorders>
          </w:tcPr>
          <w:p w14:paraId="71B5AA2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High </w:t>
            </w:r>
          </w:p>
        </w:tc>
        <w:tc>
          <w:tcPr>
            <w:tcW w:w="1998" w:type="dxa"/>
            <w:tcBorders>
              <w:top w:val="single" w:sz="4" w:space="0" w:color="000000"/>
              <w:left w:val="single" w:sz="4" w:space="0" w:color="000000"/>
              <w:bottom w:val="single" w:sz="4" w:space="0" w:color="000000"/>
              <w:right w:val="single" w:sz="4" w:space="0" w:color="000000"/>
            </w:tcBorders>
          </w:tcPr>
          <w:p w14:paraId="614CBBFB" w14:textId="77777777" w:rsidR="0048176A" w:rsidRPr="0048176A" w:rsidRDefault="0048176A" w:rsidP="00551C4A">
            <w:pPr>
              <w:spacing w:line="360" w:lineRule="auto"/>
              <w:ind w:right="75"/>
              <w:rPr>
                <w:rFonts w:ascii="Times New Roman" w:hAnsi="Times New Roman" w:cs="Times New Roman"/>
              </w:rPr>
            </w:pPr>
            <w:r w:rsidRPr="0048176A">
              <w:rPr>
                <w:rFonts w:ascii="Times New Roman" w:eastAsia="Calibri" w:hAnsi="Times New Roman" w:cs="Times New Roman"/>
                <w:sz w:val="22"/>
              </w:rPr>
              <w:t xml:space="preserve">The page </w:t>
            </w:r>
            <w:proofErr w:type="gramStart"/>
            <w:r w:rsidRPr="0048176A">
              <w:rPr>
                <w:rFonts w:ascii="Times New Roman" w:eastAsia="Calibri" w:hAnsi="Times New Roman" w:cs="Times New Roman"/>
                <w:sz w:val="22"/>
              </w:rPr>
              <w:t>should</w:t>
            </w:r>
            <w:proofErr w:type="gramEnd"/>
            <w:r w:rsidRPr="0048176A">
              <w:rPr>
                <w:rFonts w:ascii="Times New Roman" w:eastAsia="Calibri" w:hAnsi="Times New Roman" w:cs="Times New Roman"/>
                <w:sz w:val="22"/>
              </w:rPr>
              <w:t xml:space="preserve"> able to take the </w:t>
            </w:r>
            <w:r w:rsidRPr="0048176A">
              <w:rPr>
                <w:rFonts w:ascii="Times New Roman" w:eastAsia="Calibri" w:hAnsi="Times New Roman" w:cs="Times New Roman"/>
                <w:sz w:val="22"/>
              </w:rPr>
              <w:lastRenderedPageBreak/>
              <w:t xml:space="preserve">donations through online transactions. </w:t>
            </w:r>
          </w:p>
        </w:tc>
        <w:tc>
          <w:tcPr>
            <w:tcW w:w="738" w:type="dxa"/>
            <w:tcBorders>
              <w:top w:val="single" w:sz="4" w:space="0" w:color="000000"/>
              <w:left w:val="single" w:sz="4" w:space="0" w:color="000000"/>
              <w:bottom w:val="single" w:sz="4" w:space="0" w:color="000000"/>
              <w:right w:val="single" w:sz="4" w:space="0" w:color="000000"/>
            </w:tcBorders>
          </w:tcPr>
          <w:p w14:paraId="57D48019"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lastRenderedPageBreak/>
              <w:t xml:space="preserve">13 </w:t>
            </w:r>
          </w:p>
        </w:tc>
        <w:tc>
          <w:tcPr>
            <w:tcW w:w="2556" w:type="dxa"/>
            <w:tcBorders>
              <w:top w:val="single" w:sz="4" w:space="0" w:color="000000"/>
              <w:left w:val="single" w:sz="4" w:space="0" w:color="000000"/>
              <w:bottom w:val="single" w:sz="4" w:space="0" w:color="000000"/>
              <w:right w:val="single" w:sz="4" w:space="0" w:color="000000"/>
            </w:tcBorders>
          </w:tcPr>
          <w:p w14:paraId="0E4318D9" w14:textId="77777777" w:rsidR="0048176A" w:rsidRPr="0048176A" w:rsidRDefault="0048176A" w:rsidP="00551C4A">
            <w:pPr>
              <w:spacing w:line="360" w:lineRule="auto"/>
              <w:ind w:right="53"/>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Store details of person donating, Total amount </w:t>
            </w:r>
            <w:r w:rsidRPr="0048176A">
              <w:rPr>
                <w:rFonts w:ascii="Times New Roman" w:eastAsia="Calibri" w:hAnsi="Times New Roman" w:cs="Times New Roman"/>
                <w:sz w:val="22"/>
              </w:rPr>
              <w:lastRenderedPageBreak/>
              <w:t xml:space="preserve">donated and Transaction ID into database </w:t>
            </w:r>
          </w:p>
        </w:tc>
        <w:tc>
          <w:tcPr>
            <w:tcW w:w="1269" w:type="dxa"/>
            <w:tcBorders>
              <w:top w:val="single" w:sz="4" w:space="0" w:color="000000"/>
              <w:left w:val="single" w:sz="4" w:space="0" w:color="000000"/>
              <w:bottom w:val="single" w:sz="4" w:space="0" w:color="000000"/>
              <w:right w:val="single" w:sz="4" w:space="0" w:color="000000"/>
            </w:tcBorders>
          </w:tcPr>
          <w:p w14:paraId="3F1D0789"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lastRenderedPageBreak/>
              <w:t xml:space="preserve">4 Days </w:t>
            </w:r>
          </w:p>
        </w:tc>
      </w:tr>
      <w:tr w:rsidR="0048176A" w:rsidRPr="0048176A" w14:paraId="26B9BA6C" w14:textId="77777777" w:rsidTr="005231DC">
        <w:trPr>
          <w:trHeight w:val="1241"/>
        </w:trPr>
        <w:tc>
          <w:tcPr>
            <w:tcW w:w="639" w:type="dxa"/>
            <w:tcBorders>
              <w:top w:val="single" w:sz="4" w:space="0" w:color="000000"/>
              <w:left w:val="single" w:sz="4" w:space="0" w:color="000000"/>
              <w:bottom w:val="single" w:sz="4" w:space="0" w:color="000000"/>
              <w:right w:val="single" w:sz="4" w:space="0" w:color="000000"/>
            </w:tcBorders>
          </w:tcPr>
          <w:p w14:paraId="202CC80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US05 </w:t>
            </w:r>
          </w:p>
        </w:tc>
        <w:tc>
          <w:tcPr>
            <w:tcW w:w="2246" w:type="dxa"/>
            <w:tcBorders>
              <w:top w:val="single" w:sz="4" w:space="0" w:color="000000"/>
              <w:left w:val="single" w:sz="4" w:space="0" w:color="000000"/>
              <w:bottom w:val="single" w:sz="4" w:space="0" w:color="000000"/>
              <w:right w:val="single" w:sz="4" w:space="0" w:color="000000"/>
            </w:tcBorders>
          </w:tcPr>
          <w:p w14:paraId="7101C3F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“volunteer &amp; lead” on service page to participate in volunteering activities. </w:t>
            </w:r>
          </w:p>
        </w:tc>
        <w:tc>
          <w:tcPr>
            <w:tcW w:w="927" w:type="dxa"/>
            <w:tcBorders>
              <w:top w:val="single" w:sz="4" w:space="0" w:color="000000"/>
              <w:left w:val="single" w:sz="4" w:space="0" w:color="000000"/>
              <w:bottom w:val="single" w:sz="4" w:space="0" w:color="000000"/>
              <w:right w:val="single" w:sz="4" w:space="0" w:color="000000"/>
            </w:tcBorders>
          </w:tcPr>
          <w:p w14:paraId="6BC91495"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High </w:t>
            </w:r>
          </w:p>
        </w:tc>
        <w:tc>
          <w:tcPr>
            <w:tcW w:w="1998" w:type="dxa"/>
            <w:tcBorders>
              <w:top w:val="single" w:sz="4" w:space="0" w:color="000000"/>
              <w:left w:val="single" w:sz="4" w:space="0" w:color="000000"/>
              <w:bottom w:val="single" w:sz="4" w:space="0" w:color="000000"/>
              <w:right w:val="single" w:sz="4" w:space="0" w:color="000000"/>
            </w:tcBorders>
          </w:tcPr>
          <w:p w14:paraId="1C277737"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It’s available in Activity list </w:t>
            </w:r>
          </w:p>
        </w:tc>
        <w:tc>
          <w:tcPr>
            <w:tcW w:w="738" w:type="dxa"/>
            <w:tcBorders>
              <w:top w:val="single" w:sz="4" w:space="0" w:color="000000"/>
              <w:left w:val="single" w:sz="4" w:space="0" w:color="000000"/>
              <w:bottom w:val="single" w:sz="4" w:space="0" w:color="000000"/>
              <w:right w:val="single" w:sz="4" w:space="0" w:color="000000"/>
            </w:tcBorders>
          </w:tcPr>
          <w:p w14:paraId="31153FC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3 </w:t>
            </w:r>
          </w:p>
        </w:tc>
        <w:tc>
          <w:tcPr>
            <w:tcW w:w="2556" w:type="dxa"/>
            <w:tcBorders>
              <w:top w:val="single" w:sz="4" w:space="0" w:color="000000"/>
              <w:left w:val="single" w:sz="4" w:space="0" w:color="000000"/>
              <w:bottom w:val="single" w:sz="4" w:space="0" w:color="000000"/>
              <w:right w:val="single" w:sz="4" w:space="0" w:color="000000"/>
            </w:tcBorders>
          </w:tcPr>
          <w:p w14:paraId="173CF4D0" w14:textId="77777777" w:rsidR="0048176A" w:rsidRPr="0048176A" w:rsidRDefault="0048176A" w:rsidP="00551C4A">
            <w:pPr>
              <w:spacing w:after="2" w:line="360" w:lineRule="auto"/>
              <w:ind w:right="25"/>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Users registration details like name, age, gender &amp; </w:t>
            </w:r>
          </w:p>
          <w:p w14:paraId="18888D88"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Email will be stored </w:t>
            </w:r>
          </w:p>
        </w:tc>
        <w:tc>
          <w:tcPr>
            <w:tcW w:w="1269" w:type="dxa"/>
            <w:tcBorders>
              <w:top w:val="single" w:sz="4" w:space="0" w:color="000000"/>
              <w:left w:val="single" w:sz="4" w:space="0" w:color="000000"/>
              <w:bottom w:val="single" w:sz="4" w:space="0" w:color="000000"/>
              <w:right w:val="single" w:sz="4" w:space="0" w:color="000000"/>
            </w:tcBorders>
          </w:tcPr>
          <w:p w14:paraId="49AA563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Days </w:t>
            </w:r>
          </w:p>
        </w:tc>
      </w:tr>
      <w:tr w:rsidR="0048176A" w:rsidRPr="0048176A" w14:paraId="650834CC" w14:textId="77777777" w:rsidTr="005231DC">
        <w:trPr>
          <w:trHeight w:val="1487"/>
        </w:trPr>
        <w:tc>
          <w:tcPr>
            <w:tcW w:w="639" w:type="dxa"/>
            <w:tcBorders>
              <w:top w:val="single" w:sz="4" w:space="0" w:color="000000"/>
              <w:left w:val="single" w:sz="4" w:space="0" w:color="000000"/>
              <w:bottom w:val="single" w:sz="4" w:space="0" w:color="000000"/>
              <w:right w:val="single" w:sz="4" w:space="0" w:color="000000"/>
            </w:tcBorders>
          </w:tcPr>
          <w:p w14:paraId="3E31772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US06 </w:t>
            </w:r>
          </w:p>
        </w:tc>
        <w:tc>
          <w:tcPr>
            <w:tcW w:w="2246" w:type="dxa"/>
            <w:tcBorders>
              <w:top w:val="single" w:sz="4" w:space="0" w:color="000000"/>
              <w:left w:val="single" w:sz="4" w:space="0" w:color="000000"/>
              <w:bottom w:val="single" w:sz="4" w:space="0" w:color="000000"/>
              <w:right w:val="single" w:sz="4" w:space="0" w:color="000000"/>
            </w:tcBorders>
          </w:tcPr>
          <w:p w14:paraId="0AB61786" w14:textId="77777777" w:rsidR="0048176A" w:rsidRPr="0048176A" w:rsidRDefault="0048176A" w:rsidP="00551C4A">
            <w:pPr>
              <w:spacing w:line="360" w:lineRule="auto"/>
              <w:ind w:left="5" w:right="28"/>
              <w:rPr>
                <w:rFonts w:ascii="Times New Roman" w:hAnsi="Times New Roman" w:cs="Times New Roman"/>
              </w:rPr>
            </w:pPr>
            <w:r w:rsidRPr="0048176A">
              <w:rPr>
                <w:rFonts w:ascii="Times New Roman" w:eastAsia="Calibri" w:hAnsi="Times New Roman" w:cs="Times New Roman"/>
                <w:sz w:val="22"/>
              </w:rPr>
              <w:t xml:space="preserve">As a visitor, I want to check “Protect land, sea, wildlife” for special opportunities to participate in activities to protect.  </w:t>
            </w:r>
          </w:p>
        </w:tc>
        <w:tc>
          <w:tcPr>
            <w:tcW w:w="927" w:type="dxa"/>
            <w:tcBorders>
              <w:top w:val="single" w:sz="4" w:space="0" w:color="000000"/>
              <w:left w:val="single" w:sz="4" w:space="0" w:color="000000"/>
              <w:bottom w:val="single" w:sz="4" w:space="0" w:color="000000"/>
              <w:right w:val="single" w:sz="4" w:space="0" w:color="000000"/>
            </w:tcBorders>
          </w:tcPr>
          <w:p w14:paraId="06B1342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Medium </w:t>
            </w:r>
          </w:p>
        </w:tc>
        <w:tc>
          <w:tcPr>
            <w:tcW w:w="1998" w:type="dxa"/>
            <w:tcBorders>
              <w:top w:val="single" w:sz="4" w:space="0" w:color="000000"/>
              <w:left w:val="single" w:sz="4" w:space="0" w:color="000000"/>
              <w:bottom w:val="single" w:sz="4" w:space="0" w:color="000000"/>
              <w:right w:val="single" w:sz="4" w:space="0" w:color="000000"/>
            </w:tcBorders>
          </w:tcPr>
          <w:p w14:paraId="572B09D8"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Displays activity information about how to save land, sea, wildlife on Activity list</w:t>
            </w:r>
          </w:p>
        </w:tc>
        <w:tc>
          <w:tcPr>
            <w:tcW w:w="738" w:type="dxa"/>
            <w:tcBorders>
              <w:top w:val="single" w:sz="4" w:space="0" w:color="000000"/>
              <w:left w:val="single" w:sz="4" w:space="0" w:color="000000"/>
              <w:bottom w:val="single" w:sz="4" w:space="0" w:color="000000"/>
              <w:right w:val="single" w:sz="4" w:space="0" w:color="000000"/>
            </w:tcBorders>
          </w:tcPr>
          <w:p w14:paraId="29259476"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w:t>
            </w:r>
          </w:p>
        </w:tc>
        <w:tc>
          <w:tcPr>
            <w:tcW w:w="2556" w:type="dxa"/>
            <w:tcBorders>
              <w:top w:val="single" w:sz="4" w:space="0" w:color="000000"/>
              <w:left w:val="single" w:sz="4" w:space="0" w:color="000000"/>
              <w:bottom w:val="single" w:sz="4" w:space="0" w:color="000000"/>
              <w:right w:val="single" w:sz="4" w:space="0" w:color="000000"/>
            </w:tcBorders>
          </w:tcPr>
          <w:p w14:paraId="21BD4969" w14:textId="77777777" w:rsidR="0048176A" w:rsidRPr="0048176A" w:rsidRDefault="0048176A" w:rsidP="00551C4A">
            <w:pPr>
              <w:spacing w:line="360" w:lineRule="auto"/>
              <w:ind w:right="31"/>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Total no of people used this page will be stored to database. </w:t>
            </w:r>
          </w:p>
        </w:tc>
        <w:tc>
          <w:tcPr>
            <w:tcW w:w="1269" w:type="dxa"/>
            <w:tcBorders>
              <w:top w:val="single" w:sz="4" w:space="0" w:color="000000"/>
              <w:left w:val="single" w:sz="4" w:space="0" w:color="000000"/>
              <w:bottom w:val="single" w:sz="4" w:space="0" w:color="000000"/>
              <w:right w:val="single" w:sz="4" w:space="0" w:color="000000"/>
            </w:tcBorders>
          </w:tcPr>
          <w:p w14:paraId="75B6131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 day </w:t>
            </w:r>
          </w:p>
        </w:tc>
      </w:tr>
      <w:tr w:rsidR="0048176A" w:rsidRPr="0048176A" w14:paraId="2F983089" w14:textId="77777777" w:rsidTr="005231DC">
        <w:trPr>
          <w:trHeight w:val="748"/>
        </w:trPr>
        <w:tc>
          <w:tcPr>
            <w:tcW w:w="639" w:type="dxa"/>
            <w:tcBorders>
              <w:top w:val="single" w:sz="4" w:space="0" w:color="000000"/>
              <w:left w:val="single" w:sz="4" w:space="0" w:color="000000"/>
              <w:bottom w:val="single" w:sz="4" w:space="0" w:color="000000"/>
              <w:right w:val="single" w:sz="4" w:space="0" w:color="000000"/>
            </w:tcBorders>
          </w:tcPr>
          <w:p w14:paraId="06DE5A4B"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US07 </w:t>
            </w:r>
          </w:p>
        </w:tc>
        <w:tc>
          <w:tcPr>
            <w:tcW w:w="2246" w:type="dxa"/>
            <w:tcBorders>
              <w:top w:val="single" w:sz="4" w:space="0" w:color="000000"/>
              <w:left w:val="single" w:sz="4" w:space="0" w:color="000000"/>
              <w:bottom w:val="single" w:sz="4" w:space="0" w:color="000000"/>
              <w:right w:val="single" w:sz="4" w:space="0" w:color="000000"/>
            </w:tcBorders>
          </w:tcPr>
          <w:p w14:paraId="1B3A9D1B"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“Need Assistance” page to support . </w:t>
            </w:r>
          </w:p>
        </w:tc>
        <w:tc>
          <w:tcPr>
            <w:tcW w:w="927" w:type="dxa"/>
            <w:tcBorders>
              <w:top w:val="single" w:sz="4" w:space="0" w:color="000000"/>
              <w:left w:val="single" w:sz="4" w:space="0" w:color="000000"/>
              <w:bottom w:val="single" w:sz="4" w:space="0" w:color="000000"/>
              <w:right w:val="single" w:sz="4" w:space="0" w:color="000000"/>
            </w:tcBorders>
          </w:tcPr>
          <w:p w14:paraId="32A9CE9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Medium </w:t>
            </w:r>
          </w:p>
        </w:tc>
        <w:tc>
          <w:tcPr>
            <w:tcW w:w="1998" w:type="dxa"/>
            <w:tcBorders>
              <w:top w:val="single" w:sz="4" w:space="0" w:color="000000"/>
              <w:left w:val="single" w:sz="4" w:space="0" w:color="000000"/>
              <w:bottom w:val="single" w:sz="4" w:space="0" w:color="000000"/>
              <w:right w:val="single" w:sz="4" w:space="0" w:color="000000"/>
            </w:tcBorders>
          </w:tcPr>
          <w:p w14:paraId="3766DF5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Display Contact Form </w:t>
            </w:r>
          </w:p>
          <w:p w14:paraId="0092720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to fill details </w:t>
            </w:r>
          </w:p>
        </w:tc>
        <w:tc>
          <w:tcPr>
            <w:tcW w:w="738" w:type="dxa"/>
            <w:tcBorders>
              <w:top w:val="single" w:sz="4" w:space="0" w:color="000000"/>
              <w:left w:val="single" w:sz="4" w:space="0" w:color="000000"/>
              <w:bottom w:val="single" w:sz="4" w:space="0" w:color="000000"/>
              <w:right w:val="single" w:sz="4" w:space="0" w:color="000000"/>
            </w:tcBorders>
          </w:tcPr>
          <w:p w14:paraId="0D2C7E1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w:t>
            </w:r>
          </w:p>
        </w:tc>
        <w:tc>
          <w:tcPr>
            <w:tcW w:w="2556" w:type="dxa"/>
            <w:tcBorders>
              <w:top w:val="single" w:sz="4" w:space="0" w:color="000000"/>
              <w:left w:val="single" w:sz="4" w:space="0" w:color="000000"/>
              <w:bottom w:val="single" w:sz="4" w:space="0" w:color="000000"/>
              <w:right w:val="single" w:sz="4" w:space="0" w:color="000000"/>
            </w:tcBorders>
          </w:tcPr>
          <w:p w14:paraId="7EECDC4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Stores the user filled data into database. </w:t>
            </w:r>
          </w:p>
        </w:tc>
        <w:tc>
          <w:tcPr>
            <w:tcW w:w="1269" w:type="dxa"/>
            <w:tcBorders>
              <w:top w:val="single" w:sz="4" w:space="0" w:color="000000"/>
              <w:left w:val="single" w:sz="4" w:space="0" w:color="000000"/>
              <w:bottom w:val="single" w:sz="4" w:space="0" w:color="000000"/>
              <w:right w:val="single" w:sz="4" w:space="0" w:color="000000"/>
            </w:tcBorders>
          </w:tcPr>
          <w:p w14:paraId="5FCBFC3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 day </w:t>
            </w:r>
          </w:p>
        </w:tc>
      </w:tr>
      <w:tr w:rsidR="0048176A" w:rsidRPr="0048176A" w14:paraId="42A89B97" w14:textId="77777777" w:rsidTr="005231DC">
        <w:trPr>
          <w:trHeight w:val="1734"/>
        </w:trPr>
        <w:tc>
          <w:tcPr>
            <w:tcW w:w="639" w:type="dxa"/>
            <w:tcBorders>
              <w:top w:val="single" w:sz="4" w:space="0" w:color="000000"/>
              <w:left w:val="single" w:sz="4" w:space="0" w:color="000000"/>
              <w:bottom w:val="single" w:sz="4" w:space="0" w:color="000000"/>
              <w:right w:val="single" w:sz="4" w:space="0" w:color="000000"/>
            </w:tcBorders>
          </w:tcPr>
          <w:p w14:paraId="7C8ACE15"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US08 </w:t>
            </w:r>
          </w:p>
        </w:tc>
        <w:tc>
          <w:tcPr>
            <w:tcW w:w="2246" w:type="dxa"/>
            <w:tcBorders>
              <w:top w:val="single" w:sz="4" w:space="0" w:color="000000"/>
              <w:left w:val="single" w:sz="4" w:space="0" w:color="000000"/>
              <w:bottom w:val="single" w:sz="4" w:space="0" w:color="000000"/>
              <w:right w:val="single" w:sz="4" w:space="0" w:color="000000"/>
            </w:tcBorders>
          </w:tcPr>
          <w:p w14:paraId="7411056B" w14:textId="77777777" w:rsidR="0048176A" w:rsidRPr="0048176A" w:rsidRDefault="0048176A" w:rsidP="00551C4A">
            <w:pPr>
              <w:spacing w:line="360" w:lineRule="auto"/>
              <w:ind w:left="5" w:right="206"/>
              <w:rPr>
                <w:rFonts w:ascii="Times New Roman" w:hAnsi="Times New Roman" w:cs="Times New Roman"/>
              </w:rPr>
            </w:pPr>
            <w:r w:rsidRPr="0048176A">
              <w:rPr>
                <w:rFonts w:ascii="Times New Roman" w:eastAsia="Calibri" w:hAnsi="Times New Roman" w:cs="Times New Roman"/>
                <w:sz w:val="22"/>
              </w:rPr>
              <w:t xml:space="preserve">As a visitor, I want to check “Advocate &amp; Empower” page to see services about </w:t>
            </w:r>
          </w:p>
          <w:p w14:paraId="4C09DB9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empowerment </w:t>
            </w:r>
          </w:p>
        </w:tc>
        <w:tc>
          <w:tcPr>
            <w:tcW w:w="927" w:type="dxa"/>
            <w:tcBorders>
              <w:top w:val="single" w:sz="4" w:space="0" w:color="000000"/>
              <w:left w:val="single" w:sz="4" w:space="0" w:color="000000"/>
              <w:bottom w:val="single" w:sz="4" w:space="0" w:color="000000"/>
              <w:right w:val="single" w:sz="4" w:space="0" w:color="000000"/>
            </w:tcBorders>
          </w:tcPr>
          <w:p w14:paraId="31395A1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Medium </w:t>
            </w:r>
          </w:p>
        </w:tc>
        <w:tc>
          <w:tcPr>
            <w:tcW w:w="1998" w:type="dxa"/>
            <w:tcBorders>
              <w:top w:val="single" w:sz="4" w:space="0" w:color="000000"/>
              <w:left w:val="single" w:sz="4" w:space="0" w:color="000000"/>
              <w:bottom w:val="single" w:sz="4" w:space="0" w:color="000000"/>
              <w:right w:val="single" w:sz="4" w:space="0" w:color="000000"/>
            </w:tcBorders>
          </w:tcPr>
          <w:p w14:paraId="0040F27B" w14:textId="77777777" w:rsidR="0048176A" w:rsidRPr="0048176A" w:rsidRDefault="0048176A" w:rsidP="00551C4A">
            <w:pPr>
              <w:spacing w:line="360" w:lineRule="auto"/>
              <w:ind w:right="128"/>
              <w:rPr>
                <w:rFonts w:ascii="Times New Roman" w:hAnsi="Times New Roman" w:cs="Times New Roman"/>
              </w:rPr>
            </w:pPr>
            <w:r w:rsidRPr="0048176A">
              <w:rPr>
                <w:rFonts w:ascii="Times New Roman" w:eastAsia="Calibri" w:hAnsi="Times New Roman" w:cs="Times New Roman"/>
                <w:sz w:val="22"/>
              </w:rPr>
              <w:t xml:space="preserve"> Displays activity information about </w:t>
            </w:r>
            <w:proofErr w:type="gramStart"/>
            <w:r w:rsidRPr="0048176A">
              <w:rPr>
                <w:rFonts w:ascii="Times New Roman" w:eastAsia="Calibri" w:hAnsi="Times New Roman" w:cs="Times New Roman"/>
                <w:sz w:val="22"/>
              </w:rPr>
              <w:t>it</w:t>
            </w:r>
            <w:proofErr w:type="gramEnd"/>
            <w:r w:rsidRPr="0048176A">
              <w:rPr>
                <w:rFonts w:ascii="Times New Roman" w:eastAsia="Calibri" w:hAnsi="Times New Roman" w:cs="Times New Roman"/>
                <w:sz w:val="22"/>
              </w:rPr>
              <w:t xml:space="preserve"> Activity List</w:t>
            </w:r>
          </w:p>
        </w:tc>
        <w:tc>
          <w:tcPr>
            <w:tcW w:w="738" w:type="dxa"/>
            <w:tcBorders>
              <w:top w:val="single" w:sz="4" w:space="0" w:color="000000"/>
              <w:left w:val="single" w:sz="4" w:space="0" w:color="000000"/>
              <w:bottom w:val="single" w:sz="4" w:space="0" w:color="000000"/>
              <w:right w:val="single" w:sz="4" w:space="0" w:color="000000"/>
            </w:tcBorders>
          </w:tcPr>
          <w:p w14:paraId="56A303E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w:t>
            </w:r>
          </w:p>
        </w:tc>
        <w:tc>
          <w:tcPr>
            <w:tcW w:w="2556" w:type="dxa"/>
            <w:tcBorders>
              <w:top w:val="single" w:sz="4" w:space="0" w:color="000000"/>
              <w:left w:val="single" w:sz="4" w:space="0" w:color="000000"/>
              <w:bottom w:val="single" w:sz="4" w:space="0" w:color="000000"/>
              <w:right w:val="single" w:sz="4" w:space="0" w:color="000000"/>
            </w:tcBorders>
          </w:tcPr>
          <w:p w14:paraId="46DA20C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w:t>
            </w:r>
          </w:p>
          <w:p w14:paraId="3928EC7B" w14:textId="77777777" w:rsidR="0048176A" w:rsidRPr="0048176A" w:rsidRDefault="0048176A" w:rsidP="00551C4A">
            <w:pPr>
              <w:spacing w:line="360" w:lineRule="auto"/>
              <w:ind w:right="48"/>
              <w:rPr>
                <w:rFonts w:ascii="Times New Roman" w:hAnsi="Times New Roman" w:cs="Times New Roman"/>
              </w:rPr>
            </w:pPr>
            <w:r w:rsidRPr="0048176A">
              <w:rPr>
                <w:rFonts w:ascii="Times New Roman" w:eastAsia="Calibri" w:hAnsi="Times New Roman" w:cs="Times New Roman"/>
                <w:sz w:val="22"/>
              </w:rPr>
              <w:t xml:space="preserve">Stores Users input scale of 1 to 10 and what question asked to database </w:t>
            </w:r>
          </w:p>
        </w:tc>
        <w:tc>
          <w:tcPr>
            <w:tcW w:w="1269" w:type="dxa"/>
            <w:tcBorders>
              <w:top w:val="single" w:sz="4" w:space="0" w:color="000000"/>
              <w:left w:val="single" w:sz="4" w:space="0" w:color="000000"/>
              <w:bottom w:val="single" w:sz="4" w:space="0" w:color="000000"/>
              <w:right w:val="single" w:sz="4" w:space="0" w:color="000000"/>
            </w:tcBorders>
          </w:tcPr>
          <w:p w14:paraId="7204F14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Days </w:t>
            </w:r>
          </w:p>
        </w:tc>
      </w:tr>
      <w:tr w:rsidR="0048176A" w:rsidRPr="0048176A" w14:paraId="1B5DE305" w14:textId="77777777" w:rsidTr="005231DC">
        <w:trPr>
          <w:trHeight w:val="1241"/>
        </w:trPr>
        <w:tc>
          <w:tcPr>
            <w:tcW w:w="639" w:type="dxa"/>
            <w:tcBorders>
              <w:top w:val="single" w:sz="4" w:space="0" w:color="000000"/>
              <w:left w:val="single" w:sz="4" w:space="0" w:color="000000"/>
              <w:bottom w:val="single" w:sz="4" w:space="0" w:color="000000"/>
              <w:right w:val="single" w:sz="4" w:space="0" w:color="000000"/>
            </w:tcBorders>
          </w:tcPr>
          <w:p w14:paraId="5965BA4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US09 </w:t>
            </w:r>
          </w:p>
        </w:tc>
        <w:tc>
          <w:tcPr>
            <w:tcW w:w="2246" w:type="dxa"/>
            <w:tcBorders>
              <w:top w:val="single" w:sz="4" w:space="0" w:color="000000"/>
              <w:left w:val="single" w:sz="4" w:space="0" w:color="000000"/>
              <w:bottom w:val="single" w:sz="4" w:space="0" w:color="000000"/>
              <w:right w:val="single" w:sz="4" w:space="0" w:color="000000"/>
            </w:tcBorders>
          </w:tcPr>
          <w:p w14:paraId="2EA75DFA"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Reuse-Reduce Recycle” page for more information on this service offered by app </w:t>
            </w:r>
          </w:p>
        </w:tc>
        <w:tc>
          <w:tcPr>
            <w:tcW w:w="927" w:type="dxa"/>
            <w:tcBorders>
              <w:top w:val="single" w:sz="4" w:space="0" w:color="000000"/>
              <w:left w:val="single" w:sz="4" w:space="0" w:color="000000"/>
              <w:bottom w:val="single" w:sz="4" w:space="0" w:color="000000"/>
              <w:right w:val="single" w:sz="4" w:space="0" w:color="000000"/>
            </w:tcBorders>
          </w:tcPr>
          <w:p w14:paraId="65CD1E27"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low </w:t>
            </w:r>
          </w:p>
        </w:tc>
        <w:tc>
          <w:tcPr>
            <w:tcW w:w="1998" w:type="dxa"/>
            <w:tcBorders>
              <w:top w:val="single" w:sz="4" w:space="0" w:color="000000"/>
              <w:left w:val="single" w:sz="4" w:space="0" w:color="000000"/>
              <w:bottom w:val="single" w:sz="4" w:space="0" w:color="000000"/>
              <w:right w:val="single" w:sz="4" w:space="0" w:color="000000"/>
            </w:tcBorders>
          </w:tcPr>
          <w:p w14:paraId="090AB24F" w14:textId="77777777" w:rsidR="0048176A" w:rsidRPr="0048176A" w:rsidRDefault="0048176A" w:rsidP="00551C4A">
            <w:pPr>
              <w:spacing w:line="360" w:lineRule="auto"/>
              <w:ind w:right="69"/>
              <w:rPr>
                <w:rFonts w:ascii="Times New Roman" w:hAnsi="Times New Roman" w:cs="Times New Roman"/>
              </w:rPr>
            </w:pPr>
            <w:proofErr w:type="gramStart"/>
            <w:r w:rsidRPr="0048176A">
              <w:rPr>
                <w:rFonts w:ascii="Times New Roman" w:eastAsia="Calibri" w:hAnsi="Times New Roman" w:cs="Times New Roman"/>
                <w:sz w:val="22"/>
              </w:rPr>
              <w:t>Consists</w:t>
            </w:r>
            <w:proofErr w:type="gramEnd"/>
            <w:r w:rsidRPr="0048176A">
              <w:rPr>
                <w:rFonts w:ascii="Times New Roman" w:eastAsia="Calibri" w:hAnsi="Times New Roman" w:cs="Times New Roman"/>
                <w:sz w:val="22"/>
              </w:rPr>
              <w:t xml:space="preserve"> information about the service and mentions user to download the </w:t>
            </w:r>
          </w:p>
          <w:p w14:paraId="7A67490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P.A.C.E mobile app. </w:t>
            </w:r>
          </w:p>
        </w:tc>
        <w:tc>
          <w:tcPr>
            <w:tcW w:w="738" w:type="dxa"/>
            <w:tcBorders>
              <w:top w:val="single" w:sz="4" w:space="0" w:color="000000"/>
              <w:left w:val="single" w:sz="4" w:space="0" w:color="000000"/>
              <w:bottom w:val="single" w:sz="4" w:space="0" w:color="000000"/>
              <w:right w:val="single" w:sz="4" w:space="0" w:color="000000"/>
            </w:tcBorders>
          </w:tcPr>
          <w:p w14:paraId="67689011"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w:t>
            </w:r>
          </w:p>
        </w:tc>
        <w:tc>
          <w:tcPr>
            <w:tcW w:w="2556" w:type="dxa"/>
            <w:tcBorders>
              <w:top w:val="single" w:sz="4" w:space="0" w:color="000000"/>
              <w:left w:val="single" w:sz="4" w:space="0" w:color="000000"/>
              <w:bottom w:val="single" w:sz="4" w:space="0" w:color="000000"/>
              <w:right w:val="single" w:sz="4" w:space="0" w:color="000000"/>
            </w:tcBorders>
          </w:tcPr>
          <w:p w14:paraId="316BBAD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Stores number of users downloaded the app from the web reference </w:t>
            </w:r>
          </w:p>
        </w:tc>
        <w:tc>
          <w:tcPr>
            <w:tcW w:w="1269" w:type="dxa"/>
            <w:tcBorders>
              <w:top w:val="single" w:sz="4" w:space="0" w:color="000000"/>
              <w:left w:val="single" w:sz="4" w:space="0" w:color="000000"/>
              <w:bottom w:val="single" w:sz="4" w:space="0" w:color="000000"/>
              <w:right w:val="single" w:sz="4" w:space="0" w:color="000000"/>
            </w:tcBorders>
          </w:tcPr>
          <w:p w14:paraId="0CEA80D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 Day </w:t>
            </w:r>
          </w:p>
        </w:tc>
      </w:tr>
      <w:tr w:rsidR="0048176A" w:rsidRPr="0048176A" w14:paraId="406F4264" w14:textId="77777777" w:rsidTr="005231DC">
        <w:trPr>
          <w:trHeight w:val="1236"/>
        </w:trPr>
        <w:tc>
          <w:tcPr>
            <w:tcW w:w="639" w:type="dxa"/>
            <w:tcBorders>
              <w:top w:val="single" w:sz="4" w:space="0" w:color="000000"/>
              <w:left w:val="single" w:sz="4" w:space="0" w:color="000000"/>
              <w:bottom w:val="single" w:sz="4" w:space="0" w:color="000000"/>
              <w:right w:val="single" w:sz="4" w:space="0" w:color="000000"/>
            </w:tcBorders>
          </w:tcPr>
          <w:p w14:paraId="7BDAF6A7"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US10 </w:t>
            </w:r>
          </w:p>
        </w:tc>
        <w:tc>
          <w:tcPr>
            <w:tcW w:w="2246" w:type="dxa"/>
            <w:tcBorders>
              <w:top w:val="single" w:sz="4" w:space="0" w:color="000000"/>
              <w:left w:val="single" w:sz="4" w:space="0" w:color="000000"/>
              <w:bottom w:val="single" w:sz="4" w:space="0" w:color="000000"/>
              <w:right w:val="single" w:sz="4" w:space="0" w:color="000000"/>
            </w:tcBorders>
          </w:tcPr>
          <w:p w14:paraId="1A355B95"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As a visitor, I want to check” Strengthen body-mind-sprit” page </w:t>
            </w:r>
            <w:r w:rsidRPr="0048176A">
              <w:rPr>
                <w:rFonts w:ascii="Times New Roman" w:eastAsia="Calibri" w:hAnsi="Times New Roman" w:cs="Times New Roman"/>
                <w:sz w:val="22"/>
              </w:rPr>
              <w:lastRenderedPageBreak/>
              <w:t xml:space="preserve">for motivation &amp; health guidance </w:t>
            </w:r>
          </w:p>
        </w:tc>
        <w:tc>
          <w:tcPr>
            <w:tcW w:w="927" w:type="dxa"/>
            <w:tcBorders>
              <w:top w:val="single" w:sz="4" w:space="0" w:color="000000"/>
              <w:left w:val="single" w:sz="4" w:space="0" w:color="000000"/>
              <w:bottom w:val="single" w:sz="4" w:space="0" w:color="000000"/>
              <w:right w:val="single" w:sz="4" w:space="0" w:color="000000"/>
            </w:tcBorders>
          </w:tcPr>
          <w:p w14:paraId="0C0720CC"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lastRenderedPageBreak/>
              <w:t xml:space="preserve">low </w:t>
            </w:r>
          </w:p>
        </w:tc>
        <w:tc>
          <w:tcPr>
            <w:tcW w:w="1998" w:type="dxa"/>
            <w:tcBorders>
              <w:top w:val="single" w:sz="4" w:space="0" w:color="000000"/>
              <w:left w:val="single" w:sz="4" w:space="0" w:color="000000"/>
              <w:bottom w:val="single" w:sz="4" w:space="0" w:color="000000"/>
              <w:right w:val="single" w:sz="4" w:space="0" w:color="000000"/>
            </w:tcBorders>
          </w:tcPr>
          <w:p w14:paraId="0881F865" w14:textId="77777777" w:rsidR="0048176A" w:rsidRPr="0048176A" w:rsidRDefault="0048176A" w:rsidP="00551C4A">
            <w:pPr>
              <w:spacing w:line="360" w:lineRule="auto"/>
              <w:rPr>
                <w:rFonts w:ascii="Times New Roman" w:hAnsi="Times New Roman" w:cs="Times New Roman"/>
              </w:rPr>
            </w:pPr>
            <w:proofErr w:type="gramStart"/>
            <w:r w:rsidRPr="0048176A">
              <w:rPr>
                <w:rFonts w:ascii="Times New Roman" w:eastAsia="Calibri" w:hAnsi="Times New Roman" w:cs="Times New Roman"/>
                <w:sz w:val="22"/>
              </w:rPr>
              <w:t>Consists</w:t>
            </w:r>
            <w:proofErr w:type="gramEnd"/>
            <w:r w:rsidRPr="0048176A">
              <w:rPr>
                <w:rFonts w:ascii="Times New Roman" w:eastAsia="Calibri" w:hAnsi="Times New Roman" w:cs="Times New Roman"/>
                <w:sz w:val="22"/>
              </w:rPr>
              <w:t xml:space="preserve"> an emoji scale of 5 asks user </w:t>
            </w:r>
            <w:r w:rsidRPr="0048176A">
              <w:rPr>
                <w:rFonts w:ascii="Times New Roman" w:eastAsia="Calibri" w:hAnsi="Times New Roman" w:cs="Times New Roman"/>
                <w:sz w:val="22"/>
              </w:rPr>
              <w:lastRenderedPageBreak/>
              <w:t xml:space="preserve">how they are feeling. </w:t>
            </w:r>
          </w:p>
        </w:tc>
        <w:tc>
          <w:tcPr>
            <w:tcW w:w="738" w:type="dxa"/>
            <w:tcBorders>
              <w:top w:val="single" w:sz="4" w:space="0" w:color="000000"/>
              <w:left w:val="single" w:sz="4" w:space="0" w:color="000000"/>
              <w:bottom w:val="single" w:sz="4" w:space="0" w:color="000000"/>
              <w:right w:val="single" w:sz="4" w:space="0" w:color="000000"/>
            </w:tcBorders>
          </w:tcPr>
          <w:p w14:paraId="7D22FCB3"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lastRenderedPageBreak/>
              <w:t xml:space="preserve">3 </w:t>
            </w:r>
          </w:p>
        </w:tc>
        <w:tc>
          <w:tcPr>
            <w:tcW w:w="2556" w:type="dxa"/>
            <w:tcBorders>
              <w:top w:val="single" w:sz="4" w:space="0" w:color="000000"/>
              <w:left w:val="single" w:sz="4" w:space="0" w:color="000000"/>
              <w:bottom w:val="single" w:sz="4" w:space="0" w:color="000000"/>
              <w:right w:val="single" w:sz="4" w:space="0" w:color="000000"/>
            </w:tcBorders>
          </w:tcPr>
          <w:p w14:paraId="4245603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Output to Database: -</w:t>
            </w:r>
            <w:r w:rsidRPr="0048176A">
              <w:rPr>
                <w:rFonts w:ascii="Times New Roman" w:eastAsia="Calibri" w:hAnsi="Times New Roman" w:cs="Times New Roman"/>
                <w:sz w:val="22"/>
              </w:rPr>
              <w:t xml:space="preserve"> </w:t>
            </w:r>
          </w:p>
          <w:p w14:paraId="7A888A6C"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Stores user’s current mood  </w:t>
            </w:r>
          </w:p>
        </w:tc>
        <w:tc>
          <w:tcPr>
            <w:tcW w:w="1269" w:type="dxa"/>
            <w:tcBorders>
              <w:top w:val="single" w:sz="4" w:space="0" w:color="000000"/>
              <w:left w:val="single" w:sz="4" w:space="0" w:color="000000"/>
              <w:bottom w:val="single" w:sz="4" w:space="0" w:color="000000"/>
              <w:right w:val="single" w:sz="4" w:space="0" w:color="000000"/>
            </w:tcBorders>
          </w:tcPr>
          <w:p w14:paraId="633341C6"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Days </w:t>
            </w:r>
          </w:p>
        </w:tc>
      </w:tr>
    </w:tbl>
    <w:p w14:paraId="0752BAAB" w14:textId="77777777" w:rsidR="0048176A" w:rsidRPr="0048176A" w:rsidRDefault="0048176A" w:rsidP="0048176A">
      <w:pPr>
        <w:spacing w:after="0" w:line="360" w:lineRule="auto"/>
        <w:jc w:val="both"/>
        <w:rPr>
          <w:rFonts w:ascii="Times New Roman" w:hAnsi="Times New Roman" w:cs="Times New Roman"/>
        </w:rPr>
      </w:pPr>
      <w:r w:rsidRPr="0048176A">
        <w:rPr>
          <w:rFonts w:ascii="Times New Roman" w:eastAsia="Calibri" w:hAnsi="Times New Roman" w:cs="Times New Roman"/>
          <w:b/>
          <w:sz w:val="22"/>
        </w:rPr>
        <w:t xml:space="preserve"> </w:t>
      </w:r>
      <w:r w:rsidRPr="0048176A">
        <w:rPr>
          <w:rFonts w:ascii="Times New Roman" w:eastAsia="Calibri" w:hAnsi="Times New Roman" w:cs="Times New Roman"/>
          <w:b/>
          <w:sz w:val="22"/>
        </w:rPr>
        <w:tab/>
        <w:t xml:space="preserve"> </w:t>
      </w:r>
    </w:p>
    <w:p w14:paraId="1F8DFBB0" w14:textId="77777777" w:rsidR="00551C4A" w:rsidRDefault="00551C4A" w:rsidP="0048176A">
      <w:pPr>
        <w:spacing w:after="66" w:line="360" w:lineRule="auto"/>
        <w:ind w:left="-5" w:hanging="10"/>
        <w:jc w:val="both"/>
        <w:rPr>
          <w:rFonts w:ascii="Times New Roman" w:eastAsia="Calibri" w:hAnsi="Times New Roman" w:cs="Times New Roman"/>
          <w:b/>
          <w:sz w:val="32"/>
          <w:u w:val="single" w:color="000000"/>
        </w:rPr>
      </w:pPr>
    </w:p>
    <w:p w14:paraId="6C4C014A" w14:textId="77777777" w:rsidR="00551C4A" w:rsidRDefault="00551C4A" w:rsidP="0048176A">
      <w:pPr>
        <w:spacing w:after="66" w:line="360" w:lineRule="auto"/>
        <w:ind w:left="-5" w:hanging="10"/>
        <w:jc w:val="both"/>
        <w:rPr>
          <w:rFonts w:ascii="Times New Roman" w:eastAsia="Calibri" w:hAnsi="Times New Roman" w:cs="Times New Roman"/>
          <w:b/>
          <w:sz w:val="32"/>
          <w:u w:val="single" w:color="000000"/>
        </w:rPr>
      </w:pPr>
    </w:p>
    <w:p w14:paraId="0BCFD86A" w14:textId="1680F537" w:rsidR="0048176A" w:rsidRPr="0048176A" w:rsidRDefault="0048176A" w:rsidP="0048176A">
      <w:pPr>
        <w:spacing w:after="66" w:line="360" w:lineRule="auto"/>
        <w:ind w:left="-5" w:hanging="10"/>
        <w:jc w:val="both"/>
        <w:rPr>
          <w:rFonts w:ascii="Times New Roman" w:hAnsi="Times New Roman" w:cs="Times New Roman"/>
        </w:rPr>
      </w:pPr>
      <w:r w:rsidRPr="0048176A">
        <w:rPr>
          <w:rFonts w:ascii="Times New Roman" w:eastAsia="Calibri" w:hAnsi="Times New Roman" w:cs="Times New Roman"/>
          <w:b/>
          <w:sz w:val="32"/>
          <w:u w:val="single" w:color="000000"/>
        </w:rPr>
        <w:t>1.Corporate Stories:</w:t>
      </w:r>
      <w:r w:rsidRPr="0048176A">
        <w:rPr>
          <w:rFonts w:ascii="Times New Roman" w:eastAsia="Calibri" w:hAnsi="Times New Roman" w:cs="Times New Roman"/>
          <w:b/>
          <w:sz w:val="32"/>
        </w:rPr>
        <w:t xml:space="preserve"> </w:t>
      </w:r>
    </w:p>
    <w:tbl>
      <w:tblPr>
        <w:tblStyle w:val="TableGrid0"/>
        <w:tblW w:w="10260" w:type="dxa"/>
        <w:tblInd w:w="-185" w:type="dxa"/>
        <w:tblCellMar>
          <w:top w:w="50" w:type="dxa"/>
          <w:left w:w="106" w:type="dxa"/>
          <w:right w:w="12" w:type="dxa"/>
        </w:tblCellMar>
        <w:tblLook w:val="04A0" w:firstRow="1" w:lastRow="0" w:firstColumn="1" w:lastColumn="0" w:noHBand="0" w:noVBand="1"/>
      </w:tblPr>
      <w:tblGrid>
        <w:gridCol w:w="868"/>
        <w:gridCol w:w="2151"/>
        <w:gridCol w:w="975"/>
        <w:gridCol w:w="1892"/>
        <w:gridCol w:w="829"/>
        <w:gridCol w:w="2210"/>
        <w:gridCol w:w="1335"/>
      </w:tblGrid>
      <w:tr w:rsidR="0048176A" w:rsidRPr="0048176A" w14:paraId="5D2AB4B6" w14:textId="77777777" w:rsidTr="005231DC">
        <w:trPr>
          <w:trHeight w:val="547"/>
        </w:trPr>
        <w:tc>
          <w:tcPr>
            <w:tcW w:w="868" w:type="dxa"/>
            <w:tcBorders>
              <w:top w:val="single" w:sz="4" w:space="0" w:color="000000"/>
              <w:left w:val="single" w:sz="4" w:space="0" w:color="000000"/>
              <w:bottom w:val="single" w:sz="4" w:space="0" w:color="000000"/>
              <w:right w:val="single" w:sz="4" w:space="0" w:color="000000"/>
            </w:tcBorders>
          </w:tcPr>
          <w:p w14:paraId="3FAE0704"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ID </w:t>
            </w:r>
          </w:p>
        </w:tc>
        <w:tc>
          <w:tcPr>
            <w:tcW w:w="2151" w:type="dxa"/>
            <w:tcBorders>
              <w:top w:val="single" w:sz="4" w:space="0" w:color="000000"/>
              <w:left w:val="single" w:sz="4" w:space="0" w:color="000000"/>
              <w:bottom w:val="single" w:sz="4" w:space="0" w:color="000000"/>
              <w:right w:val="single" w:sz="4" w:space="0" w:color="000000"/>
            </w:tcBorders>
          </w:tcPr>
          <w:p w14:paraId="124FFA4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Corporate Story </w:t>
            </w:r>
          </w:p>
        </w:tc>
        <w:tc>
          <w:tcPr>
            <w:tcW w:w="975" w:type="dxa"/>
            <w:tcBorders>
              <w:top w:val="single" w:sz="4" w:space="0" w:color="000000"/>
              <w:left w:val="single" w:sz="4" w:space="0" w:color="000000"/>
              <w:bottom w:val="single" w:sz="4" w:space="0" w:color="000000"/>
              <w:right w:val="single" w:sz="4" w:space="0" w:color="000000"/>
            </w:tcBorders>
          </w:tcPr>
          <w:p w14:paraId="21401BE7"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Priority </w:t>
            </w:r>
          </w:p>
        </w:tc>
        <w:tc>
          <w:tcPr>
            <w:tcW w:w="1892" w:type="dxa"/>
            <w:tcBorders>
              <w:top w:val="single" w:sz="4" w:space="0" w:color="000000"/>
              <w:left w:val="single" w:sz="4" w:space="0" w:color="000000"/>
              <w:bottom w:val="single" w:sz="4" w:space="0" w:color="000000"/>
              <w:right w:val="single" w:sz="4" w:space="0" w:color="000000"/>
            </w:tcBorders>
          </w:tcPr>
          <w:p w14:paraId="337B3EA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Acceptance </w:t>
            </w:r>
          </w:p>
          <w:p w14:paraId="1A1FE01E"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Criteria </w:t>
            </w:r>
          </w:p>
        </w:tc>
        <w:tc>
          <w:tcPr>
            <w:tcW w:w="829" w:type="dxa"/>
            <w:tcBorders>
              <w:top w:val="single" w:sz="4" w:space="0" w:color="000000"/>
              <w:left w:val="single" w:sz="4" w:space="0" w:color="000000"/>
              <w:bottom w:val="single" w:sz="4" w:space="0" w:color="000000"/>
              <w:right w:val="single" w:sz="4" w:space="0" w:color="000000"/>
            </w:tcBorders>
          </w:tcPr>
          <w:p w14:paraId="53E5A900"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Story Points </w:t>
            </w:r>
          </w:p>
        </w:tc>
        <w:tc>
          <w:tcPr>
            <w:tcW w:w="2210" w:type="dxa"/>
            <w:tcBorders>
              <w:top w:val="single" w:sz="4" w:space="0" w:color="000000"/>
              <w:left w:val="single" w:sz="4" w:space="0" w:color="000000"/>
              <w:bottom w:val="single" w:sz="4" w:space="0" w:color="000000"/>
              <w:right w:val="single" w:sz="4" w:space="0" w:color="000000"/>
            </w:tcBorders>
          </w:tcPr>
          <w:p w14:paraId="2C91577E"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Notes </w:t>
            </w:r>
          </w:p>
        </w:tc>
        <w:tc>
          <w:tcPr>
            <w:tcW w:w="1335" w:type="dxa"/>
            <w:tcBorders>
              <w:top w:val="single" w:sz="4" w:space="0" w:color="000000"/>
              <w:left w:val="single" w:sz="4" w:space="0" w:color="000000"/>
              <w:bottom w:val="single" w:sz="4" w:space="0" w:color="000000"/>
              <w:right w:val="single" w:sz="4" w:space="0" w:color="000000"/>
            </w:tcBorders>
          </w:tcPr>
          <w:p w14:paraId="5ED6453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Est.Duration </w:t>
            </w:r>
          </w:p>
        </w:tc>
      </w:tr>
      <w:tr w:rsidR="0048176A" w:rsidRPr="0048176A" w14:paraId="58732ECE" w14:textId="77777777" w:rsidTr="005231DC">
        <w:trPr>
          <w:trHeight w:val="1085"/>
        </w:trPr>
        <w:tc>
          <w:tcPr>
            <w:tcW w:w="868" w:type="dxa"/>
            <w:tcBorders>
              <w:top w:val="single" w:sz="4" w:space="0" w:color="000000"/>
              <w:left w:val="single" w:sz="4" w:space="0" w:color="000000"/>
              <w:bottom w:val="single" w:sz="4" w:space="0" w:color="000000"/>
              <w:right w:val="single" w:sz="4" w:space="0" w:color="000000"/>
            </w:tcBorders>
          </w:tcPr>
          <w:p w14:paraId="4A638082"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CS01 </w:t>
            </w:r>
          </w:p>
        </w:tc>
        <w:tc>
          <w:tcPr>
            <w:tcW w:w="2151" w:type="dxa"/>
            <w:tcBorders>
              <w:top w:val="single" w:sz="4" w:space="0" w:color="000000"/>
              <w:left w:val="single" w:sz="4" w:space="0" w:color="000000"/>
              <w:bottom w:val="single" w:sz="4" w:space="0" w:color="000000"/>
              <w:right w:val="single" w:sz="4" w:space="0" w:color="000000"/>
            </w:tcBorders>
          </w:tcPr>
          <w:p w14:paraId="6645E59F" w14:textId="77777777" w:rsidR="0048176A" w:rsidRPr="0048176A" w:rsidRDefault="0048176A" w:rsidP="00551C4A">
            <w:pPr>
              <w:spacing w:line="360" w:lineRule="auto"/>
              <w:ind w:right="14"/>
              <w:rPr>
                <w:rFonts w:ascii="Times New Roman" w:hAnsi="Times New Roman" w:cs="Times New Roman"/>
              </w:rPr>
            </w:pPr>
            <w:r w:rsidRPr="0048176A">
              <w:rPr>
                <w:rFonts w:ascii="Times New Roman" w:eastAsia="Calibri" w:hAnsi="Times New Roman" w:cs="Times New Roman"/>
                <w:sz w:val="22"/>
              </w:rPr>
              <w:t xml:space="preserve">As a company, I want to Sign Up &amp; login to explore more about website. </w:t>
            </w:r>
          </w:p>
        </w:tc>
        <w:tc>
          <w:tcPr>
            <w:tcW w:w="975" w:type="dxa"/>
            <w:tcBorders>
              <w:top w:val="single" w:sz="4" w:space="0" w:color="000000"/>
              <w:left w:val="single" w:sz="4" w:space="0" w:color="000000"/>
              <w:bottom w:val="single" w:sz="4" w:space="0" w:color="000000"/>
              <w:right w:val="single" w:sz="4" w:space="0" w:color="000000"/>
            </w:tcBorders>
          </w:tcPr>
          <w:p w14:paraId="22870245"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892" w:type="dxa"/>
            <w:tcBorders>
              <w:top w:val="single" w:sz="4" w:space="0" w:color="000000"/>
              <w:left w:val="single" w:sz="4" w:space="0" w:color="000000"/>
              <w:bottom w:val="single" w:sz="4" w:space="0" w:color="000000"/>
              <w:right w:val="single" w:sz="4" w:space="0" w:color="000000"/>
            </w:tcBorders>
          </w:tcPr>
          <w:p w14:paraId="306ECE0F"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Displays Login &amp; </w:t>
            </w:r>
            <w:proofErr w:type="gramStart"/>
            <w:r w:rsidRPr="0048176A">
              <w:rPr>
                <w:rFonts w:ascii="Times New Roman" w:eastAsia="Calibri" w:hAnsi="Times New Roman" w:cs="Times New Roman"/>
                <w:sz w:val="22"/>
              </w:rPr>
              <w:t>Sign up</w:t>
            </w:r>
            <w:proofErr w:type="gramEnd"/>
            <w:r w:rsidRPr="0048176A">
              <w:rPr>
                <w:rFonts w:ascii="Times New Roman" w:eastAsia="Calibri" w:hAnsi="Times New Roman" w:cs="Times New Roman"/>
                <w:sz w:val="22"/>
              </w:rPr>
              <w:t xml:space="preserve"> Form(Org-ID). </w:t>
            </w:r>
          </w:p>
        </w:tc>
        <w:tc>
          <w:tcPr>
            <w:tcW w:w="829" w:type="dxa"/>
            <w:tcBorders>
              <w:top w:val="single" w:sz="4" w:space="0" w:color="000000"/>
              <w:left w:val="single" w:sz="4" w:space="0" w:color="000000"/>
              <w:bottom w:val="single" w:sz="4" w:space="0" w:color="000000"/>
              <w:right w:val="single" w:sz="4" w:space="0" w:color="000000"/>
            </w:tcBorders>
          </w:tcPr>
          <w:p w14:paraId="25E3E9B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3 </w:t>
            </w:r>
          </w:p>
        </w:tc>
        <w:tc>
          <w:tcPr>
            <w:tcW w:w="2210" w:type="dxa"/>
            <w:tcBorders>
              <w:top w:val="single" w:sz="4" w:space="0" w:color="000000"/>
              <w:left w:val="single" w:sz="4" w:space="0" w:color="000000"/>
              <w:bottom w:val="single" w:sz="4" w:space="0" w:color="000000"/>
              <w:right w:val="single" w:sz="4" w:space="0" w:color="000000"/>
            </w:tcBorders>
          </w:tcPr>
          <w:p w14:paraId="338B052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Output to Database: - </w:t>
            </w:r>
            <w:r w:rsidRPr="0048176A">
              <w:rPr>
                <w:rFonts w:ascii="Times New Roman" w:eastAsia="Calibri" w:hAnsi="Times New Roman" w:cs="Times New Roman"/>
                <w:sz w:val="22"/>
              </w:rPr>
              <w:t xml:space="preserve"> company credentials </w:t>
            </w:r>
          </w:p>
          <w:p w14:paraId="7750741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will be stored in database </w:t>
            </w:r>
          </w:p>
        </w:tc>
        <w:tc>
          <w:tcPr>
            <w:tcW w:w="1335" w:type="dxa"/>
            <w:tcBorders>
              <w:top w:val="single" w:sz="4" w:space="0" w:color="000000"/>
              <w:left w:val="single" w:sz="4" w:space="0" w:color="000000"/>
              <w:bottom w:val="single" w:sz="4" w:space="0" w:color="000000"/>
              <w:right w:val="single" w:sz="4" w:space="0" w:color="000000"/>
            </w:tcBorders>
          </w:tcPr>
          <w:p w14:paraId="6481890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1Day </w:t>
            </w:r>
          </w:p>
        </w:tc>
      </w:tr>
      <w:tr w:rsidR="0048176A" w:rsidRPr="0048176A" w14:paraId="2E53B673" w14:textId="77777777" w:rsidTr="005231DC">
        <w:trPr>
          <w:trHeight w:val="1892"/>
        </w:trPr>
        <w:tc>
          <w:tcPr>
            <w:tcW w:w="868" w:type="dxa"/>
            <w:tcBorders>
              <w:top w:val="single" w:sz="4" w:space="0" w:color="000000"/>
              <w:left w:val="single" w:sz="4" w:space="0" w:color="000000"/>
              <w:bottom w:val="single" w:sz="4" w:space="0" w:color="000000"/>
              <w:right w:val="single" w:sz="4" w:space="0" w:color="000000"/>
            </w:tcBorders>
          </w:tcPr>
          <w:p w14:paraId="55D77D6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CS02 </w:t>
            </w:r>
          </w:p>
        </w:tc>
        <w:tc>
          <w:tcPr>
            <w:tcW w:w="2151" w:type="dxa"/>
            <w:tcBorders>
              <w:top w:val="single" w:sz="4" w:space="0" w:color="000000"/>
              <w:left w:val="single" w:sz="4" w:space="0" w:color="000000"/>
              <w:bottom w:val="single" w:sz="4" w:space="0" w:color="000000"/>
              <w:right w:val="single" w:sz="4" w:space="0" w:color="000000"/>
            </w:tcBorders>
          </w:tcPr>
          <w:p w14:paraId="46F3FB0B" w14:textId="77777777" w:rsidR="0048176A" w:rsidRPr="0048176A" w:rsidRDefault="0048176A" w:rsidP="00551C4A">
            <w:pPr>
              <w:spacing w:line="360" w:lineRule="auto"/>
              <w:ind w:right="87"/>
              <w:rPr>
                <w:rFonts w:ascii="Times New Roman" w:hAnsi="Times New Roman" w:cs="Times New Roman"/>
              </w:rPr>
            </w:pPr>
            <w:r w:rsidRPr="0048176A">
              <w:rPr>
                <w:rFonts w:ascii="Times New Roman" w:eastAsia="Calibri" w:hAnsi="Times New Roman" w:cs="Times New Roman"/>
                <w:sz w:val="22"/>
              </w:rPr>
              <w:t xml:space="preserve">As a company, I want to check organizational analytics on dashboard page to view overall performance  </w:t>
            </w:r>
          </w:p>
        </w:tc>
        <w:tc>
          <w:tcPr>
            <w:tcW w:w="975" w:type="dxa"/>
            <w:tcBorders>
              <w:top w:val="single" w:sz="4" w:space="0" w:color="000000"/>
              <w:left w:val="single" w:sz="4" w:space="0" w:color="000000"/>
              <w:bottom w:val="single" w:sz="4" w:space="0" w:color="000000"/>
              <w:right w:val="single" w:sz="4" w:space="0" w:color="000000"/>
            </w:tcBorders>
          </w:tcPr>
          <w:p w14:paraId="18F2A82B"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892" w:type="dxa"/>
            <w:tcBorders>
              <w:top w:val="single" w:sz="4" w:space="0" w:color="000000"/>
              <w:left w:val="single" w:sz="4" w:space="0" w:color="000000"/>
              <w:bottom w:val="single" w:sz="4" w:space="0" w:color="000000"/>
              <w:right w:val="single" w:sz="4" w:space="0" w:color="000000"/>
            </w:tcBorders>
          </w:tcPr>
          <w:p w14:paraId="302A44E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Displays overall progress and no of contributions towards respective areas. </w:t>
            </w:r>
          </w:p>
        </w:tc>
        <w:tc>
          <w:tcPr>
            <w:tcW w:w="829" w:type="dxa"/>
            <w:tcBorders>
              <w:top w:val="single" w:sz="4" w:space="0" w:color="000000"/>
              <w:left w:val="single" w:sz="4" w:space="0" w:color="000000"/>
              <w:bottom w:val="single" w:sz="4" w:space="0" w:color="000000"/>
              <w:right w:val="single" w:sz="4" w:space="0" w:color="000000"/>
            </w:tcBorders>
          </w:tcPr>
          <w:p w14:paraId="60A300A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5 </w:t>
            </w:r>
          </w:p>
        </w:tc>
        <w:tc>
          <w:tcPr>
            <w:tcW w:w="2210" w:type="dxa"/>
            <w:tcBorders>
              <w:top w:val="single" w:sz="4" w:space="0" w:color="000000"/>
              <w:left w:val="single" w:sz="4" w:space="0" w:color="000000"/>
              <w:bottom w:val="single" w:sz="4" w:space="0" w:color="000000"/>
              <w:right w:val="single" w:sz="4" w:space="0" w:color="000000"/>
            </w:tcBorders>
          </w:tcPr>
          <w:p w14:paraId="685BF3B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Input from Database: -</w:t>
            </w:r>
            <w:r w:rsidRPr="0048176A">
              <w:rPr>
                <w:rFonts w:ascii="Times New Roman" w:eastAsia="Calibri" w:hAnsi="Times New Roman" w:cs="Times New Roman"/>
                <w:sz w:val="22"/>
              </w:rPr>
              <w:t xml:space="preserve"> Display’s company analytics from database </w:t>
            </w:r>
          </w:p>
        </w:tc>
        <w:tc>
          <w:tcPr>
            <w:tcW w:w="1335" w:type="dxa"/>
            <w:tcBorders>
              <w:top w:val="single" w:sz="4" w:space="0" w:color="000000"/>
              <w:left w:val="single" w:sz="4" w:space="0" w:color="000000"/>
              <w:bottom w:val="single" w:sz="4" w:space="0" w:color="000000"/>
              <w:right w:val="single" w:sz="4" w:space="0" w:color="000000"/>
            </w:tcBorders>
          </w:tcPr>
          <w:p w14:paraId="2AA2459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4 Days </w:t>
            </w:r>
          </w:p>
        </w:tc>
      </w:tr>
      <w:tr w:rsidR="0048176A" w:rsidRPr="0048176A" w14:paraId="42F30992" w14:textId="77777777" w:rsidTr="005231DC">
        <w:trPr>
          <w:trHeight w:val="1892"/>
        </w:trPr>
        <w:tc>
          <w:tcPr>
            <w:tcW w:w="868" w:type="dxa"/>
            <w:tcBorders>
              <w:top w:val="single" w:sz="4" w:space="0" w:color="000000"/>
              <w:left w:val="single" w:sz="4" w:space="0" w:color="000000"/>
              <w:bottom w:val="single" w:sz="4" w:space="0" w:color="000000"/>
              <w:right w:val="single" w:sz="4" w:space="0" w:color="000000"/>
            </w:tcBorders>
          </w:tcPr>
          <w:p w14:paraId="5C8B2D65"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CS03 </w:t>
            </w:r>
          </w:p>
        </w:tc>
        <w:tc>
          <w:tcPr>
            <w:tcW w:w="2151" w:type="dxa"/>
            <w:tcBorders>
              <w:top w:val="single" w:sz="4" w:space="0" w:color="000000"/>
              <w:left w:val="single" w:sz="4" w:space="0" w:color="000000"/>
              <w:bottom w:val="single" w:sz="4" w:space="0" w:color="000000"/>
              <w:right w:val="single" w:sz="4" w:space="0" w:color="000000"/>
            </w:tcBorders>
          </w:tcPr>
          <w:p w14:paraId="625970CD" w14:textId="77777777" w:rsidR="0048176A" w:rsidRPr="0048176A" w:rsidRDefault="0048176A" w:rsidP="00551C4A">
            <w:pPr>
              <w:spacing w:line="360" w:lineRule="auto"/>
              <w:ind w:right="39"/>
              <w:rPr>
                <w:rFonts w:ascii="Times New Roman" w:hAnsi="Times New Roman" w:cs="Times New Roman"/>
              </w:rPr>
            </w:pPr>
            <w:r w:rsidRPr="0048176A">
              <w:rPr>
                <w:rFonts w:ascii="Times New Roman" w:eastAsia="Calibri" w:hAnsi="Times New Roman" w:cs="Times New Roman"/>
                <w:sz w:val="22"/>
              </w:rPr>
              <w:t xml:space="preserve">As a company, I want to check the leaderboard on the dashboard </w:t>
            </w:r>
          </w:p>
        </w:tc>
        <w:tc>
          <w:tcPr>
            <w:tcW w:w="975" w:type="dxa"/>
            <w:tcBorders>
              <w:top w:val="single" w:sz="4" w:space="0" w:color="000000"/>
              <w:left w:val="single" w:sz="4" w:space="0" w:color="000000"/>
              <w:bottom w:val="single" w:sz="4" w:space="0" w:color="000000"/>
              <w:right w:val="single" w:sz="4" w:space="0" w:color="000000"/>
            </w:tcBorders>
          </w:tcPr>
          <w:p w14:paraId="1C49650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892" w:type="dxa"/>
            <w:tcBorders>
              <w:top w:val="single" w:sz="4" w:space="0" w:color="000000"/>
              <w:left w:val="single" w:sz="4" w:space="0" w:color="000000"/>
              <w:bottom w:val="single" w:sz="4" w:space="0" w:color="000000"/>
              <w:right w:val="single" w:sz="4" w:space="0" w:color="000000"/>
            </w:tcBorders>
          </w:tcPr>
          <w:p w14:paraId="46B4ACD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Compares with top 5 users and can see profile, name &amp; points </w:t>
            </w:r>
          </w:p>
        </w:tc>
        <w:tc>
          <w:tcPr>
            <w:tcW w:w="829" w:type="dxa"/>
            <w:tcBorders>
              <w:top w:val="single" w:sz="4" w:space="0" w:color="000000"/>
              <w:left w:val="single" w:sz="4" w:space="0" w:color="000000"/>
              <w:bottom w:val="single" w:sz="4" w:space="0" w:color="000000"/>
              <w:right w:val="single" w:sz="4" w:space="0" w:color="000000"/>
            </w:tcBorders>
          </w:tcPr>
          <w:p w14:paraId="1C58311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3 </w:t>
            </w:r>
          </w:p>
        </w:tc>
        <w:tc>
          <w:tcPr>
            <w:tcW w:w="2210" w:type="dxa"/>
            <w:tcBorders>
              <w:top w:val="single" w:sz="4" w:space="0" w:color="000000"/>
              <w:left w:val="single" w:sz="4" w:space="0" w:color="000000"/>
              <w:bottom w:val="single" w:sz="4" w:space="0" w:color="000000"/>
              <w:right w:val="single" w:sz="4" w:space="0" w:color="000000"/>
            </w:tcBorders>
          </w:tcPr>
          <w:p w14:paraId="7E5F150A" w14:textId="77777777" w:rsidR="0048176A" w:rsidRPr="0048176A" w:rsidRDefault="0048176A" w:rsidP="00551C4A">
            <w:pPr>
              <w:spacing w:after="1" w:line="360" w:lineRule="auto"/>
              <w:rPr>
                <w:rFonts w:ascii="Times New Roman" w:hAnsi="Times New Roman" w:cs="Times New Roman"/>
              </w:rPr>
            </w:pPr>
            <w:r w:rsidRPr="0048176A">
              <w:rPr>
                <w:rFonts w:ascii="Times New Roman" w:eastAsia="Calibri" w:hAnsi="Times New Roman" w:cs="Times New Roman"/>
                <w:b/>
                <w:sz w:val="22"/>
              </w:rPr>
              <w:t>Input from Database: -</w:t>
            </w:r>
            <w:r w:rsidRPr="0048176A">
              <w:rPr>
                <w:rFonts w:ascii="Times New Roman" w:eastAsia="Calibri" w:hAnsi="Times New Roman" w:cs="Times New Roman"/>
                <w:sz w:val="22"/>
              </w:rPr>
              <w:t xml:space="preserve"> Top 5 company’s profile </w:t>
            </w:r>
          </w:p>
          <w:p w14:paraId="20B725DC"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&amp; data will be displayed   </w:t>
            </w:r>
          </w:p>
        </w:tc>
        <w:tc>
          <w:tcPr>
            <w:tcW w:w="1335" w:type="dxa"/>
            <w:tcBorders>
              <w:top w:val="single" w:sz="4" w:space="0" w:color="000000"/>
              <w:left w:val="single" w:sz="4" w:space="0" w:color="000000"/>
              <w:bottom w:val="single" w:sz="4" w:space="0" w:color="000000"/>
              <w:right w:val="single" w:sz="4" w:space="0" w:color="000000"/>
            </w:tcBorders>
          </w:tcPr>
          <w:p w14:paraId="2D341AC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Days </w:t>
            </w:r>
          </w:p>
        </w:tc>
      </w:tr>
      <w:tr w:rsidR="0048176A" w:rsidRPr="0048176A" w14:paraId="1BA35A9E" w14:textId="77777777" w:rsidTr="005231DC">
        <w:trPr>
          <w:trHeight w:val="1618"/>
        </w:trPr>
        <w:tc>
          <w:tcPr>
            <w:tcW w:w="868" w:type="dxa"/>
            <w:tcBorders>
              <w:top w:val="single" w:sz="4" w:space="0" w:color="000000"/>
              <w:left w:val="single" w:sz="4" w:space="0" w:color="000000"/>
              <w:bottom w:val="single" w:sz="4" w:space="0" w:color="000000"/>
              <w:right w:val="single" w:sz="4" w:space="0" w:color="000000"/>
            </w:tcBorders>
          </w:tcPr>
          <w:p w14:paraId="00C30D5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CS04 </w:t>
            </w:r>
          </w:p>
        </w:tc>
        <w:tc>
          <w:tcPr>
            <w:tcW w:w="2151" w:type="dxa"/>
            <w:tcBorders>
              <w:top w:val="single" w:sz="4" w:space="0" w:color="000000"/>
              <w:left w:val="single" w:sz="4" w:space="0" w:color="000000"/>
              <w:bottom w:val="single" w:sz="4" w:space="0" w:color="000000"/>
              <w:right w:val="single" w:sz="4" w:space="0" w:color="000000"/>
            </w:tcBorders>
          </w:tcPr>
          <w:p w14:paraId="55E49521" w14:textId="77777777" w:rsidR="0048176A" w:rsidRPr="0048176A" w:rsidRDefault="0048176A" w:rsidP="00551C4A">
            <w:pPr>
              <w:spacing w:after="1" w:line="360" w:lineRule="auto"/>
              <w:ind w:right="251"/>
              <w:rPr>
                <w:rFonts w:ascii="Times New Roman" w:eastAsia="Calibri" w:hAnsi="Times New Roman" w:cs="Times New Roman"/>
                <w:sz w:val="22"/>
              </w:rPr>
            </w:pPr>
            <w:r w:rsidRPr="0048176A">
              <w:rPr>
                <w:rFonts w:ascii="Times New Roman" w:eastAsia="Calibri" w:hAnsi="Times New Roman" w:cs="Times New Roman"/>
                <w:sz w:val="22"/>
              </w:rPr>
              <w:t xml:space="preserve">As a company, I want to download the overall SDG report dynamically </w:t>
            </w:r>
          </w:p>
          <w:p w14:paraId="3D3A05D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 </w:t>
            </w:r>
          </w:p>
        </w:tc>
        <w:tc>
          <w:tcPr>
            <w:tcW w:w="975" w:type="dxa"/>
            <w:tcBorders>
              <w:top w:val="single" w:sz="4" w:space="0" w:color="000000"/>
              <w:left w:val="single" w:sz="4" w:space="0" w:color="000000"/>
              <w:bottom w:val="single" w:sz="4" w:space="0" w:color="000000"/>
              <w:right w:val="single" w:sz="4" w:space="0" w:color="000000"/>
            </w:tcBorders>
          </w:tcPr>
          <w:p w14:paraId="75FF72F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892" w:type="dxa"/>
            <w:tcBorders>
              <w:top w:val="single" w:sz="4" w:space="0" w:color="000000"/>
              <w:left w:val="single" w:sz="4" w:space="0" w:color="000000"/>
              <w:bottom w:val="single" w:sz="4" w:space="0" w:color="000000"/>
              <w:right w:val="single" w:sz="4" w:space="0" w:color="000000"/>
            </w:tcBorders>
          </w:tcPr>
          <w:p w14:paraId="63E9F705"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A download button with Ai-Engine in backend which generates report with data .</w:t>
            </w:r>
          </w:p>
        </w:tc>
        <w:tc>
          <w:tcPr>
            <w:tcW w:w="829" w:type="dxa"/>
            <w:tcBorders>
              <w:top w:val="single" w:sz="4" w:space="0" w:color="000000"/>
              <w:left w:val="single" w:sz="4" w:space="0" w:color="000000"/>
              <w:bottom w:val="single" w:sz="4" w:space="0" w:color="000000"/>
              <w:right w:val="single" w:sz="4" w:space="0" w:color="000000"/>
            </w:tcBorders>
          </w:tcPr>
          <w:p w14:paraId="21B668BD"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3 </w:t>
            </w:r>
          </w:p>
        </w:tc>
        <w:tc>
          <w:tcPr>
            <w:tcW w:w="2210" w:type="dxa"/>
            <w:tcBorders>
              <w:top w:val="single" w:sz="4" w:space="0" w:color="000000"/>
              <w:left w:val="single" w:sz="4" w:space="0" w:color="000000"/>
              <w:bottom w:val="single" w:sz="4" w:space="0" w:color="000000"/>
              <w:right w:val="single" w:sz="4" w:space="0" w:color="000000"/>
            </w:tcBorders>
          </w:tcPr>
          <w:p w14:paraId="6DDCE00B" w14:textId="77777777" w:rsidR="0048176A" w:rsidRPr="0048176A" w:rsidRDefault="0048176A" w:rsidP="00551C4A">
            <w:pPr>
              <w:spacing w:line="360" w:lineRule="auto"/>
              <w:ind w:right="83"/>
              <w:rPr>
                <w:rFonts w:ascii="Times New Roman" w:eastAsia="Calibri" w:hAnsi="Times New Roman" w:cs="Times New Roman"/>
                <w:b/>
                <w:sz w:val="22"/>
              </w:rPr>
            </w:pPr>
            <w:r w:rsidRPr="0048176A">
              <w:rPr>
                <w:rFonts w:ascii="Times New Roman" w:eastAsia="Calibri" w:hAnsi="Times New Roman" w:cs="Times New Roman"/>
                <w:b/>
                <w:sz w:val="22"/>
              </w:rPr>
              <w:t xml:space="preserve">Input to Database: </w:t>
            </w:r>
          </w:p>
          <w:p w14:paraId="4D8BE77A" w14:textId="77777777" w:rsidR="0048176A" w:rsidRPr="0048176A" w:rsidRDefault="0048176A" w:rsidP="00551C4A">
            <w:pPr>
              <w:spacing w:line="360" w:lineRule="auto"/>
              <w:ind w:right="83"/>
              <w:rPr>
                <w:rFonts w:ascii="Times New Roman" w:hAnsi="Times New Roman" w:cs="Times New Roman"/>
              </w:rPr>
            </w:pPr>
            <w:r w:rsidRPr="0048176A">
              <w:rPr>
                <w:rFonts w:ascii="Times New Roman" w:hAnsi="Times New Roman" w:cs="Times New Roman"/>
              </w:rPr>
              <w:t>Generates the document and produce it in screen to download</w:t>
            </w:r>
          </w:p>
        </w:tc>
        <w:tc>
          <w:tcPr>
            <w:tcW w:w="1335" w:type="dxa"/>
            <w:tcBorders>
              <w:top w:val="single" w:sz="4" w:space="0" w:color="000000"/>
              <w:left w:val="single" w:sz="4" w:space="0" w:color="000000"/>
              <w:bottom w:val="single" w:sz="4" w:space="0" w:color="000000"/>
              <w:right w:val="single" w:sz="4" w:space="0" w:color="000000"/>
            </w:tcBorders>
          </w:tcPr>
          <w:p w14:paraId="0B3C194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2 Days </w:t>
            </w:r>
          </w:p>
        </w:tc>
      </w:tr>
    </w:tbl>
    <w:p w14:paraId="093296CF" w14:textId="7EB28027" w:rsidR="0048176A" w:rsidRPr="0048176A" w:rsidRDefault="0048176A" w:rsidP="00A109E7">
      <w:pPr>
        <w:spacing w:after="157" w:line="360" w:lineRule="auto"/>
        <w:jc w:val="both"/>
        <w:rPr>
          <w:rFonts w:ascii="Times New Roman" w:hAnsi="Times New Roman" w:cs="Times New Roman"/>
        </w:rPr>
      </w:pPr>
      <w:r w:rsidRPr="0048176A">
        <w:rPr>
          <w:rFonts w:ascii="Times New Roman" w:eastAsia="Calibri" w:hAnsi="Times New Roman" w:cs="Times New Roman"/>
          <w:b/>
          <w:sz w:val="32"/>
          <w:u w:val="single" w:color="000000"/>
        </w:rPr>
        <w:lastRenderedPageBreak/>
        <w:t>2.Technical Tasks:</w:t>
      </w:r>
      <w:r w:rsidRPr="0048176A">
        <w:rPr>
          <w:rFonts w:ascii="Times New Roman" w:eastAsia="Calibri" w:hAnsi="Times New Roman" w:cs="Times New Roman"/>
          <w:sz w:val="32"/>
        </w:rPr>
        <w:t xml:space="preserve"> </w:t>
      </w:r>
    </w:p>
    <w:tbl>
      <w:tblPr>
        <w:tblStyle w:val="TableGrid0"/>
        <w:tblW w:w="10313" w:type="dxa"/>
        <w:tblInd w:w="-185" w:type="dxa"/>
        <w:tblCellMar>
          <w:top w:w="37" w:type="dxa"/>
          <w:left w:w="106" w:type="dxa"/>
          <w:right w:w="61" w:type="dxa"/>
        </w:tblCellMar>
        <w:tblLook w:val="04A0" w:firstRow="1" w:lastRow="0" w:firstColumn="1" w:lastColumn="0" w:noHBand="0" w:noVBand="1"/>
      </w:tblPr>
      <w:tblGrid>
        <w:gridCol w:w="871"/>
        <w:gridCol w:w="2148"/>
        <w:gridCol w:w="888"/>
        <w:gridCol w:w="1739"/>
        <w:gridCol w:w="1855"/>
        <w:gridCol w:w="785"/>
        <w:gridCol w:w="2027"/>
      </w:tblGrid>
      <w:tr w:rsidR="0048176A" w:rsidRPr="0048176A" w14:paraId="62158F6E" w14:textId="77777777" w:rsidTr="005231DC">
        <w:trPr>
          <w:trHeight w:val="781"/>
        </w:trPr>
        <w:tc>
          <w:tcPr>
            <w:tcW w:w="872" w:type="dxa"/>
            <w:tcBorders>
              <w:top w:val="single" w:sz="4" w:space="0" w:color="000000"/>
              <w:left w:val="single" w:sz="4" w:space="0" w:color="000000"/>
              <w:bottom w:val="single" w:sz="4" w:space="0" w:color="000000"/>
              <w:right w:val="single" w:sz="4" w:space="0" w:color="000000"/>
            </w:tcBorders>
          </w:tcPr>
          <w:p w14:paraId="74D03A45"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ID </w:t>
            </w:r>
          </w:p>
        </w:tc>
        <w:tc>
          <w:tcPr>
            <w:tcW w:w="2148" w:type="dxa"/>
            <w:tcBorders>
              <w:top w:val="single" w:sz="4" w:space="0" w:color="000000"/>
              <w:left w:val="single" w:sz="4" w:space="0" w:color="000000"/>
              <w:bottom w:val="single" w:sz="4" w:space="0" w:color="000000"/>
              <w:right w:val="single" w:sz="4" w:space="0" w:color="000000"/>
            </w:tcBorders>
          </w:tcPr>
          <w:p w14:paraId="7358564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Task Description </w:t>
            </w:r>
          </w:p>
        </w:tc>
        <w:tc>
          <w:tcPr>
            <w:tcW w:w="887" w:type="dxa"/>
            <w:tcBorders>
              <w:top w:val="single" w:sz="4" w:space="0" w:color="000000"/>
              <w:left w:val="single" w:sz="4" w:space="0" w:color="000000"/>
              <w:bottom w:val="single" w:sz="4" w:space="0" w:color="000000"/>
              <w:right w:val="single" w:sz="4" w:space="0" w:color="000000"/>
            </w:tcBorders>
          </w:tcPr>
          <w:p w14:paraId="1EF40E7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Related Story </w:t>
            </w:r>
          </w:p>
        </w:tc>
        <w:tc>
          <w:tcPr>
            <w:tcW w:w="1739" w:type="dxa"/>
            <w:tcBorders>
              <w:top w:val="single" w:sz="4" w:space="0" w:color="000000"/>
              <w:left w:val="single" w:sz="4" w:space="0" w:color="000000"/>
              <w:bottom w:val="single" w:sz="4" w:space="0" w:color="000000"/>
              <w:right w:val="single" w:sz="4" w:space="0" w:color="000000"/>
            </w:tcBorders>
          </w:tcPr>
          <w:p w14:paraId="13DB7ECA"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Priority </w:t>
            </w:r>
          </w:p>
        </w:tc>
        <w:tc>
          <w:tcPr>
            <w:tcW w:w="1855" w:type="dxa"/>
            <w:tcBorders>
              <w:top w:val="single" w:sz="4" w:space="0" w:color="000000"/>
              <w:left w:val="single" w:sz="4" w:space="0" w:color="000000"/>
              <w:bottom w:val="single" w:sz="4" w:space="0" w:color="000000"/>
              <w:right w:val="single" w:sz="4" w:space="0" w:color="000000"/>
            </w:tcBorders>
          </w:tcPr>
          <w:p w14:paraId="669BCE84"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Acceptance </w:t>
            </w:r>
          </w:p>
          <w:p w14:paraId="024E9492"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b/>
                <w:sz w:val="22"/>
              </w:rPr>
              <w:t xml:space="preserve">Criteria </w:t>
            </w:r>
          </w:p>
        </w:tc>
        <w:tc>
          <w:tcPr>
            <w:tcW w:w="785" w:type="dxa"/>
            <w:tcBorders>
              <w:top w:val="single" w:sz="4" w:space="0" w:color="000000"/>
              <w:left w:val="single" w:sz="4" w:space="0" w:color="000000"/>
              <w:bottom w:val="single" w:sz="4" w:space="0" w:color="000000"/>
              <w:right w:val="single" w:sz="4" w:space="0" w:color="000000"/>
            </w:tcBorders>
          </w:tcPr>
          <w:p w14:paraId="1BA646C2"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Story Points </w:t>
            </w:r>
          </w:p>
        </w:tc>
        <w:tc>
          <w:tcPr>
            <w:tcW w:w="2027" w:type="dxa"/>
            <w:tcBorders>
              <w:top w:val="single" w:sz="4" w:space="0" w:color="000000"/>
              <w:left w:val="single" w:sz="4" w:space="0" w:color="000000"/>
              <w:bottom w:val="single" w:sz="4" w:space="0" w:color="000000"/>
              <w:right w:val="single" w:sz="4" w:space="0" w:color="000000"/>
            </w:tcBorders>
          </w:tcPr>
          <w:p w14:paraId="54F55047"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Notes </w:t>
            </w:r>
          </w:p>
        </w:tc>
      </w:tr>
      <w:tr w:rsidR="0048176A" w:rsidRPr="0048176A" w14:paraId="40282CBB" w14:textId="77777777" w:rsidTr="005231DC">
        <w:trPr>
          <w:trHeight w:val="1167"/>
        </w:trPr>
        <w:tc>
          <w:tcPr>
            <w:tcW w:w="872" w:type="dxa"/>
            <w:tcBorders>
              <w:top w:val="single" w:sz="4" w:space="0" w:color="000000"/>
              <w:left w:val="single" w:sz="4" w:space="0" w:color="000000"/>
              <w:bottom w:val="single" w:sz="4" w:space="0" w:color="000000"/>
              <w:right w:val="single" w:sz="4" w:space="0" w:color="000000"/>
            </w:tcBorders>
          </w:tcPr>
          <w:p w14:paraId="702C4E6B"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T01</w:t>
            </w:r>
            <w:r w:rsidRPr="0048176A">
              <w:rPr>
                <w:rFonts w:ascii="Times New Roman" w:eastAsia="Calibri" w:hAnsi="Times New Roman" w:cs="Times New Roman"/>
                <w:sz w:val="32"/>
              </w:rPr>
              <w:t xml:space="preserve"> </w:t>
            </w:r>
          </w:p>
        </w:tc>
        <w:tc>
          <w:tcPr>
            <w:tcW w:w="2148" w:type="dxa"/>
            <w:tcBorders>
              <w:top w:val="single" w:sz="4" w:space="0" w:color="000000"/>
              <w:left w:val="single" w:sz="4" w:space="0" w:color="000000"/>
              <w:bottom w:val="single" w:sz="4" w:space="0" w:color="000000"/>
              <w:right w:val="single" w:sz="4" w:space="0" w:color="000000"/>
            </w:tcBorders>
          </w:tcPr>
          <w:p w14:paraId="6EC94871"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Create &amp; </w:t>
            </w:r>
            <w:proofErr w:type="gramStart"/>
            <w:r w:rsidRPr="0048176A">
              <w:rPr>
                <w:rFonts w:ascii="Times New Roman" w:eastAsia="Calibri" w:hAnsi="Times New Roman" w:cs="Times New Roman"/>
                <w:sz w:val="22"/>
              </w:rPr>
              <w:t>Set</w:t>
            </w:r>
            <w:proofErr w:type="gramEnd"/>
            <w:r w:rsidRPr="0048176A">
              <w:rPr>
                <w:rFonts w:ascii="Times New Roman" w:eastAsia="Calibri" w:hAnsi="Times New Roman" w:cs="Times New Roman"/>
                <w:sz w:val="22"/>
              </w:rPr>
              <w:t xml:space="preserve"> up database. </w:t>
            </w:r>
          </w:p>
        </w:tc>
        <w:tc>
          <w:tcPr>
            <w:tcW w:w="887" w:type="dxa"/>
            <w:tcBorders>
              <w:top w:val="single" w:sz="4" w:space="0" w:color="000000"/>
              <w:left w:val="single" w:sz="4" w:space="0" w:color="000000"/>
              <w:bottom w:val="single" w:sz="4" w:space="0" w:color="000000"/>
              <w:right w:val="single" w:sz="4" w:space="0" w:color="000000"/>
            </w:tcBorders>
          </w:tcPr>
          <w:p w14:paraId="3AED14B5"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US01 &amp; CS01 </w:t>
            </w:r>
          </w:p>
        </w:tc>
        <w:tc>
          <w:tcPr>
            <w:tcW w:w="1739" w:type="dxa"/>
            <w:tcBorders>
              <w:top w:val="single" w:sz="4" w:space="0" w:color="000000"/>
              <w:left w:val="single" w:sz="4" w:space="0" w:color="000000"/>
              <w:bottom w:val="single" w:sz="4" w:space="0" w:color="000000"/>
              <w:right w:val="single" w:sz="4" w:space="0" w:color="000000"/>
            </w:tcBorders>
          </w:tcPr>
          <w:p w14:paraId="34402EC2"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1855" w:type="dxa"/>
            <w:tcBorders>
              <w:top w:val="single" w:sz="4" w:space="0" w:color="000000"/>
              <w:left w:val="single" w:sz="4" w:space="0" w:color="000000"/>
              <w:bottom w:val="single" w:sz="4" w:space="0" w:color="000000"/>
              <w:right w:val="single" w:sz="4" w:space="0" w:color="000000"/>
            </w:tcBorders>
          </w:tcPr>
          <w:p w14:paraId="1D4E9B8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User Credentials must save into database. </w:t>
            </w:r>
          </w:p>
        </w:tc>
        <w:tc>
          <w:tcPr>
            <w:tcW w:w="785" w:type="dxa"/>
            <w:tcBorders>
              <w:top w:val="single" w:sz="4" w:space="0" w:color="000000"/>
              <w:left w:val="single" w:sz="4" w:space="0" w:color="000000"/>
              <w:bottom w:val="single" w:sz="4" w:space="0" w:color="000000"/>
              <w:right w:val="single" w:sz="4" w:space="0" w:color="000000"/>
            </w:tcBorders>
          </w:tcPr>
          <w:p w14:paraId="6BB03AD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3 </w:t>
            </w:r>
          </w:p>
        </w:tc>
        <w:tc>
          <w:tcPr>
            <w:tcW w:w="2027" w:type="dxa"/>
            <w:tcBorders>
              <w:top w:val="single" w:sz="4" w:space="0" w:color="000000"/>
              <w:left w:val="single" w:sz="4" w:space="0" w:color="000000"/>
              <w:bottom w:val="single" w:sz="4" w:space="0" w:color="000000"/>
              <w:right w:val="single" w:sz="4" w:space="0" w:color="000000"/>
            </w:tcBorders>
          </w:tcPr>
          <w:p w14:paraId="62CF276B"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552E9D07" w14:textId="77777777" w:rsidTr="005231DC">
        <w:trPr>
          <w:trHeight w:val="1165"/>
        </w:trPr>
        <w:tc>
          <w:tcPr>
            <w:tcW w:w="872" w:type="dxa"/>
            <w:tcBorders>
              <w:top w:val="single" w:sz="4" w:space="0" w:color="000000"/>
              <w:left w:val="single" w:sz="4" w:space="0" w:color="000000"/>
              <w:bottom w:val="single" w:sz="4" w:space="0" w:color="000000"/>
              <w:right w:val="single" w:sz="4" w:space="0" w:color="000000"/>
            </w:tcBorders>
          </w:tcPr>
          <w:p w14:paraId="6048DB3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T02 </w:t>
            </w:r>
          </w:p>
        </w:tc>
        <w:tc>
          <w:tcPr>
            <w:tcW w:w="2148" w:type="dxa"/>
            <w:tcBorders>
              <w:top w:val="single" w:sz="4" w:space="0" w:color="000000"/>
              <w:left w:val="single" w:sz="4" w:space="0" w:color="000000"/>
              <w:bottom w:val="single" w:sz="4" w:space="0" w:color="000000"/>
              <w:right w:val="single" w:sz="4" w:space="0" w:color="000000"/>
            </w:tcBorders>
          </w:tcPr>
          <w:p w14:paraId="660FED81"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Data retrieval from database. </w:t>
            </w:r>
          </w:p>
        </w:tc>
        <w:tc>
          <w:tcPr>
            <w:tcW w:w="887" w:type="dxa"/>
            <w:tcBorders>
              <w:top w:val="single" w:sz="4" w:space="0" w:color="000000"/>
              <w:left w:val="single" w:sz="4" w:space="0" w:color="000000"/>
              <w:bottom w:val="single" w:sz="4" w:space="0" w:color="000000"/>
              <w:right w:val="single" w:sz="4" w:space="0" w:color="000000"/>
            </w:tcBorders>
          </w:tcPr>
          <w:p w14:paraId="0C17641B"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US02 &amp; </w:t>
            </w:r>
          </w:p>
          <w:p w14:paraId="7868050B"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CS02 </w:t>
            </w:r>
          </w:p>
          <w:p w14:paraId="499681C3"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c>
          <w:tcPr>
            <w:tcW w:w="1739" w:type="dxa"/>
            <w:tcBorders>
              <w:top w:val="single" w:sz="4" w:space="0" w:color="000000"/>
              <w:left w:val="single" w:sz="4" w:space="0" w:color="000000"/>
              <w:bottom w:val="single" w:sz="4" w:space="0" w:color="000000"/>
              <w:right w:val="single" w:sz="4" w:space="0" w:color="000000"/>
            </w:tcBorders>
          </w:tcPr>
          <w:p w14:paraId="2DFCFEF7"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1855" w:type="dxa"/>
            <w:tcBorders>
              <w:top w:val="single" w:sz="4" w:space="0" w:color="000000"/>
              <w:left w:val="single" w:sz="4" w:space="0" w:color="000000"/>
              <w:bottom w:val="single" w:sz="4" w:space="0" w:color="000000"/>
              <w:right w:val="single" w:sz="4" w:space="0" w:color="000000"/>
            </w:tcBorders>
          </w:tcPr>
          <w:p w14:paraId="5DCE1D8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Displays User Analytics </w:t>
            </w:r>
          </w:p>
        </w:tc>
        <w:tc>
          <w:tcPr>
            <w:tcW w:w="785" w:type="dxa"/>
            <w:tcBorders>
              <w:top w:val="single" w:sz="4" w:space="0" w:color="000000"/>
              <w:left w:val="single" w:sz="4" w:space="0" w:color="000000"/>
              <w:bottom w:val="single" w:sz="4" w:space="0" w:color="000000"/>
              <w:right w:val="single" w:sz="4" w:space="0" w:color="000000"/>
            </w:tcBorders>
          </w:tcPr>
          <w:p w14:paraId="474E943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21 </w:t>
            </w:r>
          </w:p>
        </w:tc>
        <w:tc>
          <w:tcPr>
            <w:tcW w:w="2027" w:type="dxa"/>
            <w:tcBorders>
              <w:top w:val="single" w:sz="4" w:space="0" w:color="000000"/>
              <w:left w:val="single" w:sz="4" w:space="0" w:color="000000"/>
              <w:bottom w:val="single" w:sz="4" w:space="0" w:color="000000"/>
              <w:right w:val="single" w:sz="4" w:space="0" w:color="000000"/>
            </w:tcBorders>
          </w:tcPr>
          <w:p w14:paraId="2C97C35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7E666F0A" w14:textId="77777777" w:rsidTr="005231DC">
        <w:trPr>
          <w:trHeight w:val="1549"/>
        </w:trPr>
        <w:tc>
          <w:tcPr>
            <w:tcW w:w="872" w:type="dxa"/>
            <w:tcBorders>
              <w:top w:val="single" w:sz="4" w:space="0" w:color="000000"/>
              <w:left w:val="single" w:sz="4" w:space="0" w:color="000000"/>
              <w:bottom w:val="single" w:sz="4" w:space="0" w:color="000000"/>
              <w:right w:val="single" w:sz="4" w:space="0" w:color="000000"/>
            </w:tcBorders>
          </w:tcPr>
          <w:p w14:paraId="784AF200"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T03 </w:t>
            </w:r>
          </w:p>
        </w:tc>
        <w:tc>
          <w:tcPr>
            <w:tcW w:w="2148" w:type="dxa"/>
            <w:tcBorders>
              <w:top w:val="single" w:sz="4" w:space="0" w:color="000000"/>
              <w:left w:val="single" w:sz="4" w:space="0" w:color="000000"/>
              <w:bottom w:val="single" w:sz="4" w:space="0" w:color="000000"/>
              <w:right w:val="single" w:sz="4" w:space="0" w:color="000000"/>
            </w:tcBorders>
          </w:tcPr>
          <w:p w14:paraId="6E32EFBF"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Set up Transaction Backend. </w:t>
            </w:r>
          </w:p>
        </w:tc>
        <w:tc>
          <w:tcPr>
            <w:tcW w:w="887" w:type="dxa"/>
            <w:tcBorders>
              <w:top w:val="single" w:sz="4" w:space="0" w:color="000000"/>
              <w:left w:val="single" w:sz="4" w:space="0" w:color="000000"/>
              <w:bottom w:val="single" w:sz="4" w:space="0" w:color="000000"/>
              <w:right w:val="single" w:sz="4" w:space="0" w:color="000000"/>
            </w:tcBorders>
          </w:tcPr>
          <w:p w14:paraId="33245512"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US04 </w:t>
            </w:r>
          </w:p>
        </w:tc>
        <w:tc>
          <w:tcPr>
            <w:tcW w:w="1739" w:type="dxa"/>
            <w:tcBorders>
              <w:top w:val="single" w:sz="4" w:space="0" w:color="000000"/>
              <w:left w:val="single" w:sz="4" w:space="0" w:color="000000"/>
              <w:bottom w:val="single" w:sz="4" w:space="0" w:color="000000"/>
              <w:right w:val="single" w:sz="4" w:space="0" w:color="000000"/>
            </w:tcBorders>
          </w:tcPr>
          <w:p w14:paraId="13E04F8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1855" w:type="dxa"/>
            <w:tcBorders>
              <w:top w:val="single" w:sz="4" w:space="0" w:color="000000"/>
              <w:left w:val="single" w:sz="4" w:space="0" w:color="000000"/>
              <w:bottom w:val="single" w:sz="4" w:space="0" w:color="000000"/>
              <w:right w:val="single" w:sz="4" w:space="0" w:color="000000"/>
            </w:tcBorders>
          </w:tcPr>
          <w:p w14:paraId="1F58E76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Able to take the donations through </w:t>
            </w:r>
          </w:p>
          <w:p w14:paraId="30B16A8D"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online transactions. </w:t>
            </w:r>
          </w:p>
        </w:tc>
        <w:tc>
          <w:tcPr>
            <w:tcW w:w="785" w:type="dxa"/>
            <w:tcBorders>
              <w:top w:val="single" w:sz="4" w:space="0" w:color="000000"/>
              <w:left w:val="single" w:sz="4" w:space="0" w:color="000000"/>
              <w:bottom w:val="single" w:sz="4" w:space="0" w:color="000000"/>
              <w:right w:val="single" w:sz="4" w:space="0" w:color="000000"/>
            </w:tcBorders>
          </w:tcPr>
          <w:p w14:paraId="215175CC"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13 </w:t>
            </w:r>
          </w:p>
        </w:tc>
        <w:tc>
          <w:tcPr>
            <w:tcW w:w="2027" w:type="dxa"/>
            <w:tcBorders>
              <w:top w:val="single" w:sz="4" w:space="0" w:color="000000"/>
              <w:left w:val="single" w:sz="4" w:space="0" w:color="000000"/>
              <w:bottom w:val="single" w:sz="4" w:space="0" w:color="000000"/>
              <w:right w:val="single" w:sz="4" w:space="0" w:color="000000"/>
            </w:tcBorders>
          </w:tcPr>
          <w:p w14:paraId="4D20CD07"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32E5CCF5" w14:textId="77777777" w:rsidTr="005231DC">
        <w:trPr>
          <w:trHeight w:val="781"/>
        </w:trPr>
        <w:tc>
          <w:tcPr>
            <w:tcW w:w="872" w:type="dxa"/>
            <w:tcBorders>
              <w:top w:val="single" w:sz="4" w:space="0" w:color="000000"/>
              <w:left w:val="single" w:sz="4" w:space="0" w:color="000000"/>
              <w:bottom w:val="single" w:sz="4" w:space="0" w:color="000000"/>
              <w:right w:val="single" w:sz="4" w:space="0" w:color="000000"/>
            </w:tcBorders>
          </w:tcPr>
          <w:p w14:paraId="3ABEC93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T04 </w:t>
            </w:r>
          </w:p>
        </w:tc>
        <w:tc>
          <w:tcPr>
            <w:tcW w:w="2148" w:type="dxa"/>
            <w:tcBorders>
              <w:top w:val="single" w:sz="4" w:space="0" w:color="000000"/>
              <w:left w:val="single" w:sz="4" w:space="0" w:color="000000"/>
              <w:bottom w:val="single" w:sz="4" w:space="0" w:color="000000"/>
              <w:right w:val="single" w:sz="4" w:space="0" w:color="000000"/>
            </w:tcBorders>
          </w:tcPr>
          <w:p w14:paraId="443B3E0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Generate a details form. </w:t>
            </w:r>
          </w:p>
        </w:tc>
        <w:tc>
          <w:tcPr>
            <w:tcW w:w="887" w:type="dxa"/>
            <w:tcBorders>
              <w:top w:val="single" w:sz="4" w:space="0" w:color="000000"/>
              <w:left w:val="single" w:sz="4" w:space="0" w:color="000000"/>
              <w:bottom w:val="single" w:sz="4" w:space="0" w:color="000000"/>
              <w:right w:val="single" w:sz="4" w:space="0" w:color="000000"/>
            </w:tcBorders>
          </w:tcPr>
          <w:p w14:paraId="2FC802C4"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US05 </w:t>
            </w:r>
          </w:p>
        </w:tc>
        <w:tc>
          <w:tcPr>
            <w:tcW w:w="1739" w:type="dxa"/>
            <w:tcBorders>
              <w:top w:val="single" w:sz="4" w:space="0" w:color="000000"/>
              <w:left w:val="single" w:sz="4" w:space="0" w:color="000000"/>
              <w:bottom w:val="single" w:sz="4" w:space="0" w:color="000000"/>
              <w:right w:val="single" w:sz="4" w:space="0" w:color="000000"/>
            </w:tcBorders>
          </w:tcPr>
          <w:p w14:paraId="271ED9B8"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1855" w:type="dxa"/>
            <w:tcBorders>
              <w:top w:val="single" w:sz="4" w:space="0" w:color="000000"/>
              <w:left w:val="single" w:sz="4" w:space="0" w:color="000000"/>
              <w:bottom w:val="single" w:sz="4" w:space="0" w:color="000000"/>
              <w:right w:val="single" w:sz="4" w:space="0" w:color="000000"/>
            </w:tcBorders>
          </w:tcPr>
          <w:p w14:paraId="65932A6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Take user details through form. </w:t>
            </w:r>
          </w:p>
        </w:tc>
        <w:tc>
          <w:tcPr>
            <w:tcW w:w="785" w:type="dxa"/>
            <w:tcBorders>
              <w:top w:val="single" w:sz="4" w:space="0" w:color="000000"/>
              <w:left w:val="single" w:sz="4" w:space="0" w:color="000000"/>
              <w:bottom w:val="single" w:sz="4" w:space="0" w:color="000000"/>
              <w:right w:val="single" w:sz="4" w:space="0" w:color="000000"/>
            </w:tcBorders>
          </w:tcPr>
          <w:p w14:paraId="59CDB077"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3 </w:t>
            </w:r>
          </w:p>
        </w:tc>
        <w:tc>
          <w:tcPr>
            <w:tcW w:w="2027" w:type="dxa"/>
            <w:tcBorders>
              <w:top w:val="single" w:sz="4" w:space="0" w:color="000000"/>
              <w:left w:val="single" w:sz="4" w:space="0" w:color="000000"/>
              <w:bottom w:val="single" w:sz="4" w:space="0" w:color="000000"/>
              <w:right w:val="single" w:sz="4" w:space="0" w:color="000000"/>
            </w:tcBorders>
          </w:tcPr>
          <w:p w14:paraId="42F7AE48"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7C0DB4D7" w14:textId="77777777" w:rsidTr="005231DC">
        <w:trPr>
          <w:trHeight w:val="781"/>
        </w:trPr>
        <w:tc>
          <w:tcPr>
            <w:tcW w:w="872" w:type="dxa"/>
            <w:tcBorders>
              <w:top w:val="single" w:sz="4" w:space="0" w:color="000000"/>
              <w:left w:val="single" w:sz="4" w:space="0" w:color="000000"/>
              <w:bottom w:val="single" w:sz="4" w:space="0" w:color="000000"/>
              <w:right w:val="single" w:sz="4" w:space="0" w:color="000000"/>
            </w:tcBorders>
          </w:tcPr>
          <w:p w14:paraId="34F4B3D0"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T05 </w:t>
            </w:r>
          </w:p>
        </w:tc>
        <w:tc>
          <w:tcPr>
            <w:tcW w:w="2148" w:type="dxa"/>
            <w:tcBorders>
              <w:top w:val="single" w:sz="4" w:space="0" w:color="000000"/>
              <w:left w:val="single" w:sz="4" w:space="0" w:color="000000"/>
              <w:bottom w:val="single" w:sz="4" w:space="0" w:color="000000"/>
              <w:right w:val="single" w:sz="4" w:space="0" w:color="000000"/>
            </w:tcBorders>
          </w:tcPr>
          <w:p w14:paraId="2AA3001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Set up a review scale of 1 to 10. </w:t>
            </w:r>
          </w:p>
        </w:tc>
        <w:tc>
          <w:tcPr>
            <w:tcW w:w="887" w:type="dxa"/>
            <w:tcBorders>
              <w:top w:val="single" w:sz="4" w:space="0" w:color="000000"/>
              <w:left w:val="single" w:sz="4" w:space="0" w:color="000000"/>
              <w:bottom w:val="single" w:sz="4" w:space="0" w:color="000000"/>
              <w:right w:val="single" w:sz="4" w:space="0" w:color="000000"/>
            </w:tcBorders>
          </w:tcPr>
          <w:p w14:paraId="4A48324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US08 </w:t>
            </w:r>
          </w:p>
        </w:tc>
        <w:tc>
          <w:tcPr>
            <w:tcW w:w="1739" w:type="dxa"/>
            <w:tcBorders>
              <w:top w:val="single" w:sz="4" w:space="0" w:color="000000"/>
              <w:left w:val="single" w:sz="4" w:space="0" w:color="000000"/>
              <w:bottom w:val="single" w:sz="4" w:space="0" w:color="000000"/>
              <w:right w:val="single" w:sz="4" w:space="0" w:color="000000"/>
            </w:tcBorders>
          </w:tcPr>
          <w:p w14:paraId="4EBE7EAD"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Medium </w:t>
            </w:r>
          </w:p>
        </w:tc>
        <w:tc>
          <w:tcPr>
            <w:tcW w:w="1855" w:type="dxa"/>
            <w:tcBorders>
              <w:top w:val="single" w:sz="4" w:space="0" w:color="000000"/>
              <w:left w:val="single" w:sz="4" w:space="0" w:color="000000"/>
              <w:bottom w:val="single" w:sz="4" w:space="0" w:color="000000"/>
              <w:right w:val="single" w:sz="4" w:space="0" w:color="000000"/>
            </w:tcBorders>
          </w:tcPr>
          <w:p w14:paraId="7D0E905B" w14:textId="77777777" w:rsidR="0048176A" w:rsidRPr="0048176A" w:rsidRDefault="0048176A" w:rsidP="00551C4A">
            <w:pPr>
              <w:spacing w:line="360" w:lineRule="auto"/>
              <w:ind w:left="5" w:right="10"/>
              <w:rPr>
                <w:rFonts w:ascii="Times New Roman" w:hAnsi="Times New Roman" w:cs="Times New Roman"/>
              </w:rPr>
            </w:pPr>
            <w:r w:rsidRPr="0048176A">
              <w:rPr>
                <w:rFonts w:ascii="Times New Roman" w:eastAsia="Calibri" w:hAnsi="Times New Roman" w:cs="Times New Roman"/>
                <w:sz w:val="22"/>
              </w:rPr>
              <w:t xml:space="preserve">User </w:t>
            </w:r>
            <w:proofErr w:type="gramStart"/>
            <w:r w:rsidRPr="0048176A">
              <w:rPr>
                <w:rFonts w:ascii="Times New Roman" w:eastAsia="Calibri" w:hAnsi="Times New Roman" w:cs="Times New Roman"/>
                <w:sz w:val="22"/>
              </w:rPr>
              <w:t>should</w:t>
            </w:r>
            <w:proofErr w:type="gramEnd"/>
            <w:r w:rsidRPr="0048176A">
              <w:rPr>
                <w:rFonts w:ascii="Times New Roman" w:eastAsia="Calibri" w:hAnsi="Times New Roman" w:cs="Times New Roman"/>
                <w:sz w:val="22"/>
              </w:rPr>
              <w:t xml:space="preserve"> able to review. </w:t>
            </w:r>
          </w:p>
        </w:tc>
        <w:tc>
          <w:tcPr>
            <w:tcW w:w="785" w:type="dxa"/>
            <w:tcBorders>
              <w:top w:val="single" w:sz="4" w:space="0" w:color="000000"/>
              <w:left w:val="single" w:sz="4" w:space="0" w:color="000000"/>
              <w:bottom w:val="single" w:sz="4" w:space="0" w:color="000000"/>
              <w:right w:val="single" w:sz="4" w:space="0" w:color="000000"/>
            </w:tcBorders>
          </w:tcPr>
          <w:p w14:paraId="32C4E74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2 </w:t>
            </w:r>
          </w:p>
        </w:tc>
        <w:tc>
          <w:tcPr>
            <w:tcW w:w="2027" w:type="dxa"/>
            <w:tcBorders>
              <w:top w:val="single" w:sz="4" w:space="0" w:color="000000"/>
              <w:left w:val="single" w:sz="4" w:space="0" w:color="000000"/>
              <w:bottom w:val="single" w:sz="4" w:space="0" w:color="000000"/>
              <w:right w:val="single" w:sz="4" w:space="0" w:color="000000"/>
            </w:tcBorders>
          </w:tcPr>
          <w:p w14:paraId="46E937C7"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48C52D87" w14:textId="77777777" w:rsidTr="005231DC">
        <w:trPr>
          <w:trHeight w:val="1167"/>
        </w:trPr>
        <w:tc>
          <w:tcPr>
            <w:tcW w:w="872" w:type="dxa"/>
            <w:tcBorders>
              <w:top w:val="single" w:sz="4" w:space="0" w:color="000000"/>
              <w:left w:val="single" w:sz="4" w:space="0" w:color="000000"/>
              <w:bottom w:val="single" w:sz="4" w:space="0" w:color="000000"/>
              <w:right w:val="single" w:sz="4" w:space="0" w:color="000000"/>
            </w:tcBorders>
          </w:tcPr>
          <w:p w14:paraId="34DF9D5C"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T06 </w:t>
            </w:r>
          </w:p>
        </w:tc>
        <w:tc>
          <w:tcPr>
            <w:tcW w:w="2148" w:type="dxa"/>
            <w:tcBorders>
              <w:top w:val="single" w:sz="4" w:space="0" w:color="000000"/>
              <w:left w:val="single" w:sz="4" w:space="0" w:color="000000"/>
              <w:bottom w:val="single" w:sz="4" w:space="0" w:color="000000"/>
              <w:right w:val="single" w:sz="4" w:space="0" w:color="000000"/>
            </w:tcBorders>
          </w:tcPr>
          <w:p w14:paraId="01A492A4"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Link the P.A.C.E </w:t>
            </w:r>
          </w:p>
          <w:p w14:paraId="219A443E"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Mobile App to </w:t>
            </w:r>
          </w:p>
          <w:p w14:paraId="3638CDE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Download  </w:t>
            </w:r>
          </w:p>
        </w:tc>
        <w:tc>
          <w:tcPr>
            <w:tcW w:w="887" w:type="dxa"/>
            <w:tcBorders>
              <w:top w:val="single" w:sz="4" w:space="0" w:color="000000"/>
              <w:left w:val="single" w:sz="4" w:space="0" w:color="000000"/>
              <w:bottom w:val="single" w:sz="4" w:space="0" w:color="000000"/>
              <w:right w:val="single" w:sz="4" w:space="0" w:color="000000"/>
            </w:tcBorders>
          </w:tcPr>
          <w:p w14:paraId="3C3ED711"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US09 </w:t>
            </w:r>
          </w:p>
        </w:tc>
        <w:tc>
          <w:tcPr>
            <w:tcW w:w="1739" w:type="dxa"/>
            <w:tcBorders>
              <w:top w:val="single" w:sz="4" w:space="0" w:color="000000"/>
              <w:left w:val="single" w:sz="4" w:space="0" w:color="000000"/>
              <w:bottom w:val="single" w:sz="4" w:space="0" w:color="000000"/>
              <w:right w:val="single" w:sz="4" w:space="0" w:color="000000"/>
            </w:tcBorders>
          </w:tcPr>
          <w:p w14:paraId="51CD6A63"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Low </w:t>
            </w:r>
          </w:p>
        </w:tc>
        <w:tc>
          <w:tcPr>
            <w:tcW w:w="1855" w:type="dxa"/>
            <w:tcBorders>
              <w:top w:val="single" w:sz="4" w:space="0" w:color="000000"/>
              <w:left w:val="single" w:sz="4" w:space="0" w:color="000000"/>
              <w:bottom w:val="single" w:sz="4" w:space="0" w:color="000000"/>
              <w:right w:val="single" w:sz="4" w:space="0" w:color="000000"/>
            </w:tcBorders>
          </w:tcPr>
          <w:p w14:paraId="50772F2E"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User </w:t>
            </w:r>
            <w:proofErr w:type="gramStart"/>
            <w:r w:rsidRPr="0048176A">
              <w:rPr>
                <w:rFonts w:ascii="Times New Roman" w:eastAsia="Calibri" w:hAnsi="Times New Roman" w:cs="Times New Roman"/>
                <w:sz w:val="22"/>
              </w:rPr>
              <w:t>can</w:t>
            </w:r>
            <w:proofErr w:type="gramEnd"/>
            <w:r w:rsidRPr="0048176A">
              <w:rPr>
                <w:rFonts w:ascii="Times New Roman" w:eastAsia="Calibri" w:hAnsi="Times New Roman" w:cs="Times New Roman"/>
                <w:sz w:val="22"/>
              </w:rPr>
              <w:t xml:space="preserve"> able to download app through web. </w:t>
            </w:r>
          </w:p>
        </w:tc>
        <w:tc>
          <w:tcPr>
            <w:tcW w:w="785" w:type="dxa"/>
            <w:tcBorders>
              <w:top w:val="single" w:sz="4" w:space="0" w:color="000000"/>
              <w:left w:val="single" w:sz="4" w:space="0" w:color="000000"/>
              <w:bottom w:val="single" w:sz="4" w:space="0" w:color="000000"/>
              <w:right w:val="single" w:sz="4" w:space="0" w:color="000000"/>
            </w:tcBorders>
          </w:tcPr>
          <w:p w14:paraId="0759E20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2 </w:t>
            </w:r>
          </w:p>
        </w:tc>
        <w:tc>
          <w:tcPr>
            <w:tcW w:w="2027" w:type="dxa"/>
            <w:tcBorders>
              <w:top w:val="single" w:sz="4" w:space="0" w:color="000000"/>
              <w:left w:val="single" w:sz="4" w:space="0" w:color="000000"/>
              <w:bottom w:val="single" w:sz="4" w:space="0" w:color="000000"/>
              <w:right w:val="single" w:sz="4" w:space="0" w:color="000000"/>
            </w:tcBorders>
          </w:tcPr>
          <w:p w14:paraId="1E414372"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093B9206" w14:textId="77777777" w:rsidTr="005231DC">
        <w:trPr>
          <w:trHeight w:val="1934"/>
        </w:trPr>
        <w:tc>
          <w:tcPr>
            <w:tcW w:w="872" w:type="dxa"/>
            <w:tcBorders>
              <w:top w:val="single" w:sz="4" w:space="0" w:color="000000"/>
              <w:left w:val="single" w:sz="4" w:space="0" w:color="000000"/>
              <w:bottom w:val="single" w:sz="4" w:space="0" w:color="000000"/>
              <w:right w:val="single" w:sz="4" w:space="0" w:color="000000"/>
            </w:tcBorders>
          </w:tcPr>
          <w:p w14:paraId="4F7067F6"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T07 </w:t>
            </w:r>
          </w:p>
        </w:tc>
        <w:tc>
          <w:tcPr>
            <w:tcW w:w="2148" w:type="dxa"/>
            <w:tcBorders>
              <w:top w:val="single" w:sz="4" w:space="0" w:color="000000"/>
              <w:left w:val="single" w:sz="4" w:space="0" w:color="000000"/>
              <w:bottom w:val="single" w:sz="4" w:space="0" w:color="000000"/>
              <w:right w:val="single" w:sz="4" w:space="0" w:color="000000"/>
            </w:tcBorders>
          </w:tcPr>
          <w:p w14:paraId="265132FE"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Set up backend links to redirect user. </w:t>
            </w:r>
          </w:p>
        </w:tc>
        <w:tc>
          <w:tcPr>
            <w:tcW w:w="887" w:type="dxa"/>
            <w:tcBorders>
              <w:top w:val="single" w:sz="4" w:space="0" w:color="000000"/>
              <w:left w:val="single" w:sz="4" w:space="0" w:color="000000"/>
              <w:bottom w:val="single" w:sz="4" w:space="0" w:color="000000"/>
              <w:right w:val="single" w:sz="4" w:space="0" w:color="000000"/>
            </w:tcBorders>
          </w:tcPr>
          <w:p w14:paraId="141DFFF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US10 </w:t>
            </w:r>
          </w:p>
        </w:tc>
        <w:tc>
          <w:tcPr>
            <w:tcW w:w="1739" w:type="dxa"/>
            <w:tcBorders>
              <w:top w:val="single" w:sz="4" w:space="0" w:color="000000"/>
              <w:left w:val="single" w:sz="4" w:space="0" w:color="000000"/>
              <w:bottom w:val="single" w:sz="4" w:space="0" w:color="000000"/>
              <w:right w:val="single" w:sz="4" w:space="0" w:color="000000"/>
            </w:tcBorders>
          </w:tcPr>
          <w:p w14:paraId="5DF130FF"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Low </w:t>
            </w:r>
          </w:p>
        </w:tc>
        <w:tc>
          <w:tcPr>
            <w:tcW w:w="1855" w:type="dxa"/>
            <w:tcBorders>
              <w:top w:val="single" w:sz="4" w:space="0" w:color="000000"/>
              <w:left w:val="single" w:sz="4" w:space="0" w:color="000000"/>
              <w:bottom w:val="single" w:sz="4" w:space="0" w:color="000000"/>
              <w:right w:val="single" w:sz="4" w:space="0" w:color="000000"/>
            </w:tcBorders>
          </w:tcPr>
          <w:p w14:paraId="08F17C0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User can redirect to respective area by going through those links. </w:t>
            </w:r>
          </w:p>
        </w:tc>
        <w:tc>
          <w:tcPr>
            <w:tcW w:w="785" w:type="dxa"/>
            <w:tcBorders>
              <w:top w:val="single" w:sz="4" w:space="0" w:color="000000"/>
              <w:left w:val="single" w:sz="4" w:space="0" w:color="000000"/>
              <w:bottom w:val="single" w:sz="4" w:space="0" w:color="000000"/>
              <w:right w:val="single" w:sz="4" w:space="0" w:color="000000"/>
            </w:tcBorders>
          </w:tcPr>
          <w:p w14:paraId="333101A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3 </w:t>
            </w:r>
          </w:p>
        </w:tc>
        <w:tc>
          <w:tcPr>
            <w:tcW w:w="2027" w:type="dxa"/>
            <w:tcBorders>
              <w:top w:val="single" w:sz="4" w:space="0" w:color="000000"/>
              <w:left w:val="single" w:sz="4" w:space="0" w:color="000000"/>
              <w:bottom w:val="single" w:sz="4" w:space="0" w:color="000000"/>
              <w:right w:val="single" w:sz="4" w:space="0" w:color="000000"/>
            </w:tcBorders>
          </w:tcPr>
          <w:p w14:paraId="7A18171C"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r w:rsidR="0048176A" w:rsidRPr="0048176A" w14:paraId="73B70243" w14:textId="77777777" w:rsidTr="005231DC">
        <w:trPr>
          <w:trHeight w:val="1165"/>
        </w:trPr>
        <w:tc>
          <w:tcPr>
            <w:tcW w:w="872" w:type="dxa"/>
            <w:tcBorders>
              <w:top w:val="single" w:sz="4" w:space="0" w:color="000000"/>
              <w:left w:val="single" w:sz="4" w:space="0" w:color="000000"/>
              <w:bottom w:val="single" w:sz="4" w:space="0" w:color="000000"/>
              <w:right w:val="single" w:sz="4" w:space="0" w:color="000000"/>
            </w:tcBorders>
          </w:tcPr>
          <w:p w14:paraId="4D5DA59A"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T08 </w:t>
            </w:r>
          </w:p>
        </w:tc>
        <w:tc>
          <w:tcPr>
            <w:tcW w:w="2148" w:type="dxa"/>
            <w:tcBorders>
              <w:top w:val="single" w:sz="4" w:space="0" w:color="000000"/>
              <w:left w:val="single" w:sz="4" w:space="0" w:color="000000"/>
              <w:bottom w:val="single" w:sz="4" w:space="0" w:color="000000"/>
              <w:right w:val="single" w:sz="4" w:space="0" w:color="000000"/>
            </w:tcBorders>
          </w:tcPr>
          <w:p w14:paraId="1CA6F258" w14:textId="77777777" w:rsidR="0048176A" w:rsidRPr="0048176A" w:rsidRDefault="0048176A" w:rsidP="00551C4A">
            <w:pPr>
              <w:spacing w:line="360" w:lineRule="auto"/>
              <w:ind w:right="30"/>
              <w:rPr>
                <w:rFonts w:ascii="Times New Roman" w:hAnsi="Times New Roman" w:cs="Times New Roman"/>
              </w:rPr>
            </w:pPr>
            <w:r w:rsidRPr="0048176A">
              <w:rPr>
                <w:rFonts w:ascii="Times New Roman" w:eastAsia="Calibri" w:hAnsi="Times New Roman" w:cs="Times New Roman"/>
                <w:sz w:val="22"/>
              </w:rPr>
              <w:t xml:space="preserve">Store company targets for ESG’s into database. </w:t>
            </w:r>
          </w:p>
        </w:tc>
        <w:tc>
          <w:tcPr>
            <w:tcW w:w="887" w:type="dxa"/>
            <w:tcBorders>
              <w:top w:val="single" w:sz="4" w:space="0" w:color="000000"/>
              <w:left w:val="single" w:sz="4" w:space="0" w:color="000000"/>
              <w:bottom w:val="single" w:sz="4" w:space="0" w:color="000000"/>
              <w:right w:val="single" w:sz="4" w:space="0" w:color="000000"/>
            </w:tcBorders>
          </w:tcPr>
          <w:p w14:paraId="4BABD4F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CS04 </w:t>
            </w:r>
          </w:p>
        </w:tc>
        <w:tc>
          <w:tcPr>
            <w:tcW w:w="1739" w:type="dxa"/>
            <w:tcBorders>
              <w:top w:val="single" w:sz="4" w:space="0" w:color="000000"/>
              <w:left w:val="single" w:sz="4" w:space="0" w:color="000000"/>
              <w:bottom w:val="single" w:sz="4" w:space="0" w:color="000000"/>
              <w:right w:val="single" w:sz="4" w:space="0" w:color="000000"/>
            </w:tcBorders>
          </w:tcPr>
          <w:p w14:paraId="1A14D328" w14:textId="77777777" w:rsidR="0048176A" w:rsidRPr="0048176A" w:rsidRDefault="0048176A" w:rsidP="0048176A">
            <w:pPr>
              <w:spacing w:line="360" w:lineRule="auto"/>
              <w:ind w:left="5"/>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1855" w:type="dxa"/>
            <w:tcBorders>
              <w:top w:val="single" w:sz="4" w:space="0" w:color="000000"/>
              <w:left w:val="single" w:sz="4" w:space="0" w:color="000000"/>
              <w:bottom w:val="single" w:sz="4" w:space="0" w:color="000000"/>
              <w:right w:val="single" w:sz="4" w:space="0" w:color="000000"/>
            </w:tcBorders>
          </w:tcPr>
          <w:p w14:paraId="2BF56273"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Company </w:t>
            </w:r>
            <w:proofErr w:type="gramStart"/>
            <w:r w:rsidRPr="0048176A">
              <w:rPr>
                <w:rFonts w:ascii="Times New Roman" w:eastAsia="Calibri" w:hAnsi="Times New Roman" w:cs="Times New Roman"/>
                <w:sz w:val="22"/>
              </w:rPr>
              <w:t>can</w:t>
            </w:r>
            <w:proofErr w:type="gramEnd"/>
            <w:r w:rsidRPr="0048176A">
              <w:rPr>
                <w:rFonts w:ascii="Times New Roman" w:eastAsia="Calibri" w:hAnsi="Times New Roman" w:cs="Times New Roman"/>
                <w:sz w:val="22"/>
              </w:rPr>
              <w:t xml:space="preserve"> able to set their progress and contributions. </w:t>
            </w:r>
          </w:p>
        </w:tc>
        <w:tc>
          <w:tcPr>
            <w:tcW w:w="785" w:type="dxa"/>
            <w:tcBorders>
              <w:top w:val="single" w:sz="4" w:space="0" w:color="000000"/>
              <w:left w:val="single" w:sz="4" w:space="0" w:color="000000"/>
              <w:bottom w:val="single" w:sz="4" w:space="0" w:color="000000"/>
              <w:right w:val="single" w:sz="4" w:space="0" w:color="000000"/>
            </w:tcBorders>
          </w:tcPr>
          <w:p w14:paraId="7FCEA31A"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3 </w:t>
            </w:r>
          </w:p>
        </w:tc>
        <w:tc>
          <w:tcPr>
            <w:tcW w:w="2027" w:type="dxa"/>
            <w:tcBorders>
              <w:top w:val="single" w:sz="4" w:space="0" w:color="000000"/>
              <w:left w:val="single" w:sz="4" w:space="0" w:color="000000"/>
              <w:bottom w:val="single" w:sz="4" w:space="0" w:color="000000"/>
              <w:right w:val="single" w:sz="4" w:space="0" w:color="000000"/>
            </w:tcBorders>
          </w:tcPr>
          <w:p w14:paraId="355407AB"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 </w:t>
            </w:r>
          </w:p>
        </w:tc>
      </w:tr>
    </w:tbl>
    <w:p w14:paraId="4EDEA7B2" w14:textId="77777777" w:rsidR="0048176A" w:rsidRPr="0048176A" w:rsidRDefault="0048176A" w:rsidP="0048176A">
      <w:pPr>
        <w:spacing w:after="157" w:line="360" w:lineRule="auto"/>
        <w:jc w:val="both"/>
        <w:rPr>
          <w:rFonts w:ascii="Times New Roman" w:hAnsi="Times New Roman" w:cs="Times New Roman"/>
        </w:rPr>
      </w:pPr>
      <w:r w:rsidRPr="0048176A">
        <w:rPr>
          <w:rFonts w:ascii="Times New Roman" w:eastAsia="Calibri" w:hAnsi="Times New Roman" w:cs="Times New Roman"/>
          <w:sz w:val="32"/>
        </w:rPr>
        <w:t xml:space="preserve">  </w:t>
      </w:r>
    </w:p>
    <w:p w14:paraId="7ACBD03A" w14:textId="77777777" w:rsidR="00A109E7" w:rsidRDefault="00A109E7" w:rsidP="00551C4A">
      <w:pPr>
        <w:spacing w:after="0" w:line="360" w:lineRule="auto"/>
        <w:jc w:val="both"/>
        <w:rPr>
          <w:rFonts w:ascii="Times New Roman" w:eastAsia="Calibri" w:hAnsi="Times New Roman" w:cs="Times New Roman"/>
          <w:b/>
          <w:sz w:val="32"/>
          <w:u w:val="single" w:color="000000"/>
        </w:rPr>
      </w:pPr>
    </w:p>
    <w:p w14:paraId="76E00C3F" w14:textId="66CDA8A6" w:rsidR="0048176A" w:rsidRPr="0048176A" w:rsidRDefault="0048176A" w:rsidP="00551C4A">
      <w:pPr>
        <w:spacing w:after="0" w:line="360" w:lineRule="auto"/>
        <w:jc w:val="both"/>
        <w:rPr>
          <w:rFonts w:ascii="Times New Roman" w:hAnsi="Times New Roman" w:cs="Times New Roman"/>
        </w:rPr>
      </w:pPr>
      <w:r w:rsidRPr="0048176A">
        <w:rPr>
          <w:rFonts w:ascii="Times New Roman" w:eastAsia="Calibri" w:hAnsi="Times New Roman" w:cs="Times New Roman"/>
          <w:b/>
          <w:sz w:val="32"/>
          <w:u w:val="single" w:color="000000"/>
        </w:rPr>
        <w:lastRenderedPageBreak/>
        <w:t>3.Bugs/Defects (Expected):</w:t>
      </w:r>
      <w:r w:rsidRPr="0048176A">
        <w:rPr>
          <w:rFonts w:ascii="Times New Roman" w:eastAsia="Calibri" w:hAnsi="Times New Roman" w:cs="Times New Roman"/>
          <w:b/>
          <w:sz w:val="32"/>
        </w:rPr>
        <w:t xml:space="preserve"> </w:t>
      </w:r>
    </w:p>
    <w:tbl>
      <w:tblPr>
        <w:tblStyle w:val="TableGrid0"/>
        <w:tblW w:w="10288" w:type="dxa"/>
        <w:tblInd w:w="-185" w:type="dxa"/>
        <w:tblCellMar>
          <w:top w:w="50" w:type="dxa"/>
          <w:left w:w="106" w:type="dxa"/>
          <w:right w:w="115" w:type="dxa"/>
        </w:tblCellMar>
        <w:tblLook w:val="04A0" w:firstRow="1" w:lastRow="0" w:firstColumn="1" w:lastColumn="0" w:noHBand="0" w:noVBand="1"/>
      </w:tblPr>
      <w:tblGrid>
        <w:gridCol w:w="900"/>
        <w:gridCol w:w="2656"/>
        <w:gridCol w:w="1683"/>
        <w:gridCol w:w="1683"/>
        <w:gridCol w:w="1683"/>
        <w:gridCol w:w="1683"/>
      </w:tblGrid>
      <w:tr w:rsidR="0048176A" w:rsidRPr="0048176A" w14:paraId="6369514A" w14:textId="77777777" w:rsidTr="005231DC">
        <w:trPr>
          <w:trHeight w:val="535"/>
        </w:trPr>
        <w:tc>
          <w:tcPr>
            <w:tcW w:w="900" w:type="dxa"/>
            <w:tcBorders>
              <w:top w:val="single" w:sz="4" w:space="0" w:color="000000"/>
              <w:left w:val="single" w:sz="4" w:space="0" w:color="000000"/>
              <w:bottom w:val="single" w:sz="4" w:space="0" w:color="000000"/>
              <w:right w:val="single" w:sz="4" w:space="0" w:color="000000"/>
            </w:tcBorders>
          </w:tcPr>
          <w:p w14:paraId="0C42CC1E"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ID </w:t>
            </w:r>
          </w:p>
        </w:tc>
        <w:tc>
          <w:tcPr>
            <w:tcW w:w="2656" w:type="dxa"/>
            <w:tcBorders>
              <w:top w:val="single" w:sz="4" w:space="0" w:color="000000"/>
              <w:left w:val="single" w:sz="4" w:space="0" w:color="000000"/>
              <w:bottom w:val="single" w:sz="4" w:space="0" w:color="000000"/>
              <w:right w:val="single" w:sz="4" w:space="0" w:color="000000"/>
            </w:tcBorders>
          </w:tcPr>
          <w:p w14:paraId="799D5EB5"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Bug Description </w:t>
            </w:r>
          </w:p>
        </w:tc>
        <w:tc>
          <w:tcPr>
            <w:tcW w:w="1683" w:type="dxa"/>
            <w:tcBorders>
              <w:top w:val="single" w:sz="4" w:space="0" w:color="000000"/>
              <w:left w:val="single" w:sz="4" w:space="0" w:color="000000"/>
              <w:bottom w:val="single" w:sz="4" w:space="0" w:color="000000"/>
              <w:right w:val="single" w:sz="4" w:space="0" w:color="000000"/>
            </w:tcBorders>
          </w:tcPr>
          <w:p w14:paraId="25472E5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Related Story </w:t>
            </w:r>
          </w:p>
        </w:tc>
        <w:tc>
          <w:tcPr>
            <w:tcW w:w="1683" w:type="dxa"/>
            <w:tcBorders>
              <w:top w:val="single" w:sz="4" w:space="0" w:color="000000"/>
              <w:left w:val="single" w:sz="4" w:space="0" w:color="000000"/>
              <w:bottom w:val="single" w:sz="4" w:space="0" w:color="000000"/>
              <w:right w:val="single" w:sz="4" w:space="0" w:color="000000"/>
            </w:tcBorders>
          </w:tcPr>
          <w:p w14:paraId="36CA226A"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Priority </w:t>
            </w:r>
          </w:p>
        </w:tc>
        <w:tc>
          <w:tcPr>
            <w:tcW w:w="1683" w:type="dxa"/>
            <w:tcBorders>
              <w:top w:val="single" w:sz="4" w:space="0" w:color="000000"/>
              <w:left w:val="single" w:sz="4" w:space="0" w:color="000000"/>
              <w:bottom w:val="single" w:sz="4" w:space="0" w:color="000000"/>
              <w:right w:val="single" w:sz="4" w:space="0" w:color="000000"/>
            </w:tcBorders>
          </w:tcPr>
          <w:p w14:paraId="03970FA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Status </w:t>
            </w:r>
          </w:p>
        </w:tc>
        <w:tc>
          <w:tcPr>
            <w:tcW w:w="1683" w:type="dxa"/>
            <w:tcBorders>
              <w:top w:val="single" w:sz="4" w:space="0" w:color="000000"/>
              <w:left w:val="single" w:sz="4" w:space="0" w:color="000000"/>
              <w:bottom w:val="single" w:sz="4" w:space="0" w:color="000000"/>
              <w:right w:val="single" w:sz="4" w:space="0" w:color="000000"/>
            </w:tcBorders>
          </w:tcPr>
          <w:p w14:paraId="55415183"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Resolution </w:t>
            </w:r>
          </w:p>
          <w:p w14:paraId="45E0FD7C"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 </w:t>
            </w:r>
          </w:p>
        </w:tc>
      </w:tr>
      <w:tr w:rsidR="0048176A" w:rsidRPr="0048176A" w14:paraId="02CFFECC" w14:textId="77777777" w:rsidTr="005231DC">
        <w:trPr>
          <w:trHeight w:val="799"/>
        </w:trPr>
        <w:tc>
          <w:tcPr>
            <w:tcW w:w="900" w:type="dxa"/>
            <w:tcBorders>
              <w:top w:val="single" w:sz="4" w:space="0" w:color="000000"/>
              <w:left w:val="single" w:sz="4" w:space="0" w:color="000000"/>
              <w:bottom w:val="single" w:sz="4" w:space="0" w:color="000000"/>
              <w:right w:val="single" w:sz="4" w:space="0" w:color="000000"/>
            </w:tcBorders>
          </w:tcPr>
          <w:p w14:paraId="5A607C8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B01 </w:t>
            </w:r>
          </w:p>
        </w:tc>
        <w:tc>
          <w:tcPr>
            <w:tcW w:w="2656" w:type="dxa"/>
            <w:tcBorders>
              <w:top w:val="single" w:sz="4" w:space="0" w:color="000000"/>
              <w:left w:val="single" w:sz="4" w:space="0" w:color="000000"/>
              <w:bottom w:val="single" w:sz="4" w:space="0" w:color="000000"/>
              <w:right w:val="single" w:sz="4" w:space="0" w:color="000000"/>
            </w:tcBorders>
          </w:tcPr>
          <w:p w14:paraId="4295BEB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Login page may not redirect to home page </w:t>
            </w:r>
          </w:p>
        </w:tc>
        <w:tc>
          <w:tcPr>
            <w:tcW w:w="1683" w:type="dxa"/>
            <w:tcBorders>
              <w:top w:val="single" w:sz="4" w:space="0" w:color="000000"/>
              <w:left w:val="single" w:sz="4" w:space="0" w:color="000000"/>
              <w:bottom w:val="single" w:sz="4" w:space="0" w:color="000000"/>
              <w:right w:val="single" w:sz="4" w:space="0" w:color="000000"/>
            </w:tcBorders>
          </w:tcPr>
          <w:p w14:paraId="05C2B93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US01 &amp; CS01 </w:t>
            </w:r>
          </w:p>
        </w:tc>
        <w:tc>
          <w:tcPr>
            <w:tcW w:w="1683" w:type="dxa"/>
            <w:tcBorders>
              <w:top w:val="single" w:sz="4" w:space="0" w:color="000000"/>
              <w:left w:val="single" w:sz="4" w:space="0" w:color="000000"/>
              <w:bottom w:val="single" w:sz="4" w:space="0" w:color="000000"/>
              <w:right w:val="single" w:sz="4" w:space="0" w:color="000000"/>
            </w:tcBorders>
          </w:tcPr>
          <w:p w14:paraId="1A475B8E"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683" w:type="dxa"/>
            <w:tcBorders>
              <w:top w:val="single" w:sz="4" w:space="0" w:color="000000"/>
              <w:left w:val="single" w:sz="4" w:space="0" w:color="000000"/>
              <w:bottom w:val="single" w:sz="4" w:space="0" w:color="000000"/>
              <w:right w:val="single" w:sz="4" w:space="0" w:color="000000"/>
            </w:tcBorders>
          </w:tcPr>
          <w:p w14:paraId="3E90066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3651FFD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Check the page links carefully. </w:t>
            </w:r>
          </w:p>
        </w:tc>
      </w:tr>
      <w:tr w:rsidR="0048176A" w:rsidRPr="0048176A" w14:paraId="7F4895F3" w14:textId="77777777" w:rsidTr="005231DC">
        <w:trPr>
          <w:trHeight w:val="798"/>
        </w:trPr>
        <w:tc>
          <w:tcPr>
            <w:tcW w:w="900" w:type="dxa"/>
            <w:tcBorders>
              <w:top w:val="single" w:sz="4" w:space="0" w:color="000000"/>
              <w:left w:val="single" w:sz="4" w:space="0" w:color="000000"/>
              <w:bottom w:val="single" w:sz="4" w:space="0" w:color="000000"/>
              <w:right w:val="single" w:sz="4" w:space="0" w:color="000000"/>
            </w:tcBorders>
          </w:tcPr>
          <w:p w14:paraId="006E93FB"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B02 </w:t>
            </w:r>
          </w:p>
        </w:tc>
        <w:tc>
          <w:tcPr>
            <w:tcW w:w="2656" w:type="dxa"/>
            <w:tcBorders>
              <w:top w:val="single" w:sz="4" w:space="0" w:color="000000"/>
              <w:left w:val="single" w:sz="4" w:space="0" w:color="000000"/>
              <w:bottom w:val="single" w:sz="4" w:space="0" w:color="000000"/>
              <w:right w:val="single" w:sz="4" w:space="0" w:color="000000"/>
            </w:tcBorders>
          </w:tcPr>
          <w:p w14:paraId="2D2FBCAF"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Dashboard does not </w:t>
            </w:r>
            <w:proofErr w:type="gramStart"/>
            <w:r w:rsidRPr="0048176A">
              <w:rPr>
                <w:rFonts w:ascii="Times New Roman" w:eastAsia="Calibri" w:hAnsi="Times New Roman" w:cs="Times New Roman"/>
                <w:sz w:val="22"/>
              </w:rPr>
              <w:t>showing</w:t>
            </w:r>
            <w:proofErr w:type="gramEnd"/>
            <w:r w:rsidRPr="0048176A">
              <w:rPr>
                <w:rFonts w:ascii="Times New Roman" w:eastAsia="Calibri" w:hAnsi="Times New Roman" w:cs="Times New Roman"/>
                <w:sz w:val="22"/>
              </w:rPr>
              <w:t xml:space="preserve"> proper data. </w:t>
            </w:r>
          </w:p>
        </w:tc>
        <w:tc>
          <w:tcPr>
            <w:tcW w:w="1683" w:type="dxa"/>
            <w:tcBorders>
              <w:top w:val="single" w:sz="4" w:space="0" w:color="000000"/>
              <w:left w:val="single" w:sz="4" w:space="0" w:color="000000"/>
              <w:bottom w:val="single" w:sz="4" w:space="0" w:color="000000"/>
              <w:right w:val="single" w:sz="4" w:space="0" w:color="000000"/>
            </w:tcBorders>
          </w:tcPr>
          <w:p w14:paraId="1B664E67"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US02 &amp; CS02 </w:t>
            </w:r>
          </w:p>
        </w:tc>
        <w:tc>
          <w:tcPr>
            <w:tcW w:w="1683" w:type="dxa"/>
            <w:tcBorders>
              <w:top w:val="single" w:sz="4" w:space="0" w:color="000000"/>
              <w:left w:val="single" w:sz="4" w:space="0" w:color="000000"/>
              <w:bottom w:val="single" w:sz="4" w:space="0" w:color="000000"/>
              <w:right w:val="single" w:sz="4" w:space="0" w:color="000000"/>
            </w:tcBorders>
          </w:tcPr>
          <w:p w14:paraId="3EDA7B1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683" w:type="dxa"/>
            <w:tcBorders>
              <w:top w:val="single" w:sz="4" w:space="0" w:color="000000"/>
              <w:left w:val="single" w:sz="4" w:space="0" w:color="000000"/>
              <w:bottom w:val="single" w:sz="4" w:space="0" w:color="000000"/>
              <w:right w:val="single" w:sz="4" w:space="0" w:color="000000"/>
            </w:tcBorders>
          </w:tcPr>
          <w:p w14:paraId="5EB0171C"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2473888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Check weather database is linked properly. </w:t>
            </w:r>
          </w:p>
        </w:tc>
      </w:tr>
      <w:tr w:rsidR="0048176A" w:rsidRPr="0048176A" w14:paraId="6B509FE5" w14:textId="77777777" w:rsidTr="005231DC">
        <w:trPr>
          <w:trHeight w:val="1062"/>
        </w:trPr>
        <w:tc>
          <w:tcPr>
            <w:tcW w:w="900" w:type="dxa"/>
            <w:tcBorders>
              <w:top w:val="single" w:sz="4" w:space="0" w:color="000000"/>
              <w:left w:val="single" w:sz="4" w:space="0" w:color="000000"/>
              <w:bottom w:val="single" w:sz="4" w:space="0" w:color="000000"/>
              <w:right w:val="single" w:sz="4" w:space="0" w:color="000000"/>
            </w:tcBorders>
          </w:tcPr>
          <w:p w14:paraId="1EAD8A5C"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B03 </w:t>
            </w:r>
          </w:p>
        </w:tc>
        <w:tc>
          <w:tcPr>
            <w:tcW w:w="2656" w:type="dxa"/>
            <w:tcBorders>
              <w:top w:val="single" w:sz="4" w:space="0" w:color="000000"/>
              <w:left w:val="single" w:sz="4" w:space="0" w:color="000000"/>
              <w:bottom w:val="single" w:sz="4" w:space="0" w:color="000000"/>
              <w:right w:val="single" w:sz="4" w:space="0" w:color="000000"/>
            </w:tcBorders>
          </w:tcPr>
          <w:p w14:paraId="02A1A14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Transaction Errors </w:t>
            </w:r>
          </w:p>
        </w:tc>
        <w:tc>
          <w:tcPr>
            <w:tcW w:w="1683" w:type="dxa"/>
            <w:tcBorders>
              <w:top w:val="single" w:sz="4" w:space="0" w:color="000000"/>
              <w:left w:val="single" w:sz="4" w:space="0" w:color="000000"/>
              <w:bottom w:val="single" w:sz="4" w:space="0" w:color="000000"/>
              <w:right w:val="single" w:sz="4" w:space="0" w:color="000000"/>
            </w:tcBorders>
          </w:tcPr>
          <w:p w14:paraId="0DB5AB17"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US04 </w:t>
            </w:r>
          </w:p>
        </w:tc>
        <w:tc>
          <w:tcPr>
            <w:tcW w:w="1683" w:type="dxa"/>
            <w:tcBorders>
              <w:top w:val="single" w:sz="4" w:space="0" w:color="000000"/>
              <w:left w:val="single" w:sz="4" w:space="0" w:color="000000"/>
              <w:bottom w:val="single" w:sz="4" w:space="0" w:color="000000"/>
              <w:right w:val="single" w:sz="4" w:space="0" w:color="000000"/>
            </w:tcBorders>
          </w:tcPr>
          <w:p w14:paraId="0D7159F7"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683" w:type="dxa"/>
            <w:tcBorders>
              <w:top w:val="single" w:sz="4" w:space="0" w:color="000000"/>
              <w:left w:val="single" w:sz="4" w:space="0" w:color="000000"/>
              <w:bottom w:val="single" w:sz="4" w:space="0" w:color="000000"/>
              <w:right w:val="single" w:sz="4" w:space="0" w:color="000000"/>
            </w:tcBorders>
          </w:tcPr>
          <w:p w14:paraId="50952395"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0482F69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Make </w:t>
            </w:r>
          </w:p>
          <w:p w14:paraId="2F3A516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Transaction configuration properly. </w:t>
            </w:r>
          </w:p>
        </w:tc>
      </w:tr>
      <w:tr w:rsidR="0048176A" w:rsidRPr="0048176A" w14:paraId="15CE5866" w14:textId="77777777" w:rsidTr="005231DC">
        <w:trPr>
          <w:trHeight w:val="798"/>
        </w:trPr>
        <w:tc>
          <w:tcPr>
            <w:tcW w:w="900" w:type="dxa"/>
            <w:tcBorders>
              <w:top w:val="single" w:sz="4" w:space="0" w:color="000000"/>
              <w:left w:val="single" w:sz="4" w:space="0" w:color="000000"/>
              <w:bottom w:val="single" w:sz="4" w:space="0" w:color="000000"/>
              <w:right w:val="single" w:sz="4" w:space="0" w:color="000000"/>
            </w:tcBorders>
          </w:tcPr>
          <w:p w14:paraId="0F131419"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B04 </w:t>
            </w:r>
          </w:p>
        </w:tc>
        <w:tc>
          <w:tcPr>
            <w:tcW w:w="2656" w:type="dxa"/>
            <w:tcBorders>
              <w:top w:val="single" w:sz="4" w:space="0" w:color="000000"/>
              <w:left w:val="single" w:sz="4" w:space="0" w:color="000000"/>
              <w:bottom w:val="single" w:sz="4" w:space="0" w:color="000000"/>
              <w:right w:val="single" w:sz="4" w:space="0" w:color="000000"/>
            </w:tcBorders>
          </w:tcPr>
          <w:p w14:paraId="69F6B8F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Details form not saving the data </w:t>
            </w:r>
          </w:p>
        </w:tc>
        <w:tc>
          <w:tcPr>
            <w:tcW w:w="1683" w:type="dxa"/>
            <w:tcBorders>
              <w:top w:val="single" w:sz="4" w:space="0" w:color="000000"/>
              <w:left w:val="single" w:sz="4" w:space="0" w:color="000000"/>
              <w:bottom w:val="single" w:sz="4" w:space="0" w:color="000000"/>
              <w:right w:val="single" w:sz="4" w:space="0" w:color="000000"/>
            </w:tcBorders>
          </w:tcPr>
          <w:p w14:paraId="3922597C"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US05 </w:t>
            </w:r>
          </w:p>
        </w:tc>
        <w:tc>
          <w:tcPr>
            <w:tcW w:w="1683" w:type="dxa"/>
            <w:tcBorders>
              <w:top w:val="single" w:sz="4" w:space="0" w:color="000000"/>
              <w:left w:val="single" w:sz="4" w:space="0" w:color="000000"/>
              <w:bottom w:val="single" w:sz="4" w:space="0" w:color="000000"/>
              <w:right w:val="single" w:sz="4" w:space="0" w:color="000000"/>
            </w:tcBorders>
          </w:tcPr>
          <w:p w14:paraId="75CFB2A6"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1683" w:type="dxa"/>
            <w:tcBorders>
              <w:top w:val="single" w:sz="4" w:space="0" w:color="000000"/>
              <w:left w:val="single" w:sz="4" w:space="0" w:color="000000"/>
              <w:bottom w:val="single" w:sz="4" w:space="0" w:color="000000"/>
              <w:right w:val="single" w:sz="4" w:space="0" w:color="000000"/>
            </w:tcBorders>
          </w:tcPr>
          <w:p w14:paraId="3C058AE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3BADCE41"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Connect the database properly. </w:t>
            </w:r>
          </w:p>
        </w:tc>
      </w:tr>
      <w:tr w:rsidR="0048176A" w:rsidRPr="0048176A" w14:paraId="41740466" w14:textId="77777777" w:rsidTr="005231DC">
        <w:trPr>
          <w:trHeight w:val="799"/>
        </w:trPr>
        <w:tc>
          <w:tcPr>
            <w:tcW w:w="900" w:type="dxa"/>
            <w:tcBorders>
              <w:top w:val="single" w:sz="4" w:space="0" w:color="000000"/>
              <w:left w:val="single" w:sz="4" w:space="0" w:color="000000"/>
              <w:bottom w:val="single" w:sz="4" w:space="0" w:color="000000"/>
              <w:right w:val="single" w:sz="4" w:space="0" w:color="000000"/>
            </w:tcBorders>
          </w:tcPr>
          <w:p w14:paraId="28221128"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B05 </w:t>
            </w:r>
          </w:p>
        </w:tc>
        <w:tc>
          <w:tcPr>
            <w:tcW w:w="2656" w:type="dxa"/>
            <w:tcBorders>
              <w:top w:val="single" w:sz="4" w:space="0" w:color="000000"/>
              <w:left w:val="single" w:sz="4" w:space="0" w:color="000000"/>
              <w:bottom w:val="single" w:sz="4" w:space="0" w:color="000000"/>
              <w:right w:val="single" w:sz="4" w:space="0" w:color="000000"/>
            </w:tcBorders>
          </w:tcPr>
          <w:p w14:paraId="3DF8E5A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Contact form not sending </w:t>
            </w:r>
          </w:p>
        </w:tc>
        <w:tc>
          <w:tcPr>
            <w:tcW w:w="1683" w:type="dxa"/>
            <w:tcBorders>
              <w:top w:val="single" w:sz="4" w:space="0" w:color="000000"/>
              <w:left w:val="single" w:sz="4" w:space="0" w:color="000000"/>
              <w:bottom w:val="single" w:sz="4" w:space="0" w:color="000000"/>
              <w:right w:val="single" w:sz="4" w:space="0" w:color="000000"/>
            </w:tcBorders>
          </w:tcPr>
          <w:p w14:paraId="108FF5E4"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US07 &amp; CS06 </w:t>
            </w:r>
          </w:p>
        </w:tc>
        <w:tc>
          <w:tcPr>
            <w:tcW w:w="1683" w:type="dxa"/>
            <w:tcBorders>
              <w:top w:val="single" w:sz="4" w:space="0" w:color="000000"/>
              <w:left w:val="single" w:sz="4" w:space="0" w:color="000000"/>
              <w:bottom w:val="single" w:sz="4" w:space="0" w:color="000000"/>
              <w:right w:val="single" w:sz="4" w:space="0" w:color="000000"/>
            </w:tcBorders>
          </w:tcPr>
          <w:p w14:paraId="7DD8EFB6"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Medium </w:t>
            </w:r>
          </w:p>
        </w:tc>
        <w:tc>
          <w:tcPr>
            <w:tcW w:w="1683" w:type="dxa"/>
            <w:tcBorders>
              <w:top w:val="single" w:sz="4" w:space="0" w:color="000000"/>
              <w:left w:val="single" w:sz="4" w:space="0" w:color="000000"/>
              <w:bottom w:val="single" w:sz="4" w:space="0" w:color="000000"/>
              <w:right w:val="single" w:sz="4" w:space="0" w:color="000000"/>
            </w:tcBorders>
          </w:tcPr>
          <w:p w14:paraId="067108B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 </w:t>
            </w:r>
          </w:p>
        </w:tc>
        <w:tc>
          <w:tcPr>
            <w:tcW w:w="1683" w:type="dxa"/>
            <w:tcBorders>
              <w:top w:val="single" w:sz="4" w:space="0" w:color="000000"/>
              <w:left w:val="single" w:sz="4" w:space="0" w:color="000000"/>
              <w:bottom w:val="single" w:sz="4" w:space="0" w:color="000000"/>
              <w:right w:val="single" w:sz="4" w:space="0" w:color="000000"/>
            </w:tcBorders>
          </w:tcPr>
          <w:p w14:paraId="39670D3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Check the backend for Contact page </w:t>
            </w:r>
          </w:p>
        </w:tc>
      </w:tr>
    </w:tbl>
    <w:p w14:paraId="1AD9A715" w14:textId="77777777" w:rsidR="0048176A" w:rsidRPr="0048176A" w:rsidRDefault="0048176A" w:rsidP="0048176A">
      <w:pPr>
        <w:spacing w:after="157" w:line="360" w:lineRule="auto"/>
        <w:jc w:val="both"/>
        <w:rPr>
          <w:rFonts w:ascii="Times New Roman" w:hAnsi="Times New Roman" w:cs="Times New Roman"/>
        </w:rPr>
      </w:pPr>
      <w:r w:rsidRPr="0048176A">
        <w:rPr>
          <w:rFonts w:ascii="Times New Roman" w:eastAsia="Calibri" w:hAnsi="Times New Roman" w:cs="Times New Roman"/>
          <w:b/>
          <w:sz w:val="32"/>
        </w:rPr>
        <w:t xml:space="preserve"> </w:t>
      </w:r>
    </w:p>
    <w:p w14:paraId="3D72C1DF" w14:textId="5EFCB5AF" w:rsidR="0048176A" w:rsidRPr="0048176A" w:rsidRDefault="0048176A" w:rsidP="00551C4A">
      <w:pPr>
        <w:spacing w:after="0" w:line="360" w:lineRule="auto"/>
        <w:jc w:val="both"/>
        <w:rPr>
          <w:rFonts w:ascii="Times New Roman" w:hAnsi="Times New Roman" w:cs="Times New Roman"/>
        </w:rPr>
      </w:pPr>
      <w:r w:rsidRPr="0048176A">
        <w:rPr>
          <w:rFonts w:ascii="Times New Roman" w:eastAsia="Calibri" w:hAnsi="Times New Roman" w:cs="Times New Roman"/>
          <w:b/>
          <w:sz w:val="32"/>
          <w:u w:val="single" w:color="000000"/>
        </w:rPr>
        <w:t>4.Research/Exploration:</w:t>
      </w:r>
      <w:r w:rsidRPr="0048176A">
        <w:rPr>
          <w:rFonts w:ascii="Times New Roman" w:eastAsia="Calibri" w:hAnsi="Times New Roman" w:cs="Times New Roman"/>
          <w:b/>
          <w:sz w:val="32"/>
        </w:rPr>
        <w:t xml:space="preserve"> </w:t>
      </w:r>
    </w:p>
    <w:tbl>
      <w:tblPr>
        <w:tblStyle w:val="TableGrid0"/>
        <w:tblW w:w="10467" w:type="dxa"/>
        <w:tblInd w:w="-365" w:type="dxa"/>
        <w:tblCellMar>
          <w:top w:w="50" w:type="dxa"/>
          <w:left w:w="106" w:type="dxa"/>
          <w:right w:w="95" w:type="dxa"/>
        </w:tblCellMar>
        <w:tblLook w:val="04A0" w:firstRow="1" w:lastRow="0" w:firstColumn="1" w:lastColumn="0" w:noHBand="0" w:noVBand="1"/>
      </w:tblPr>
      <w:tblGrid>
        <w:gridCol w:w="2391"/>
        <w:gridCol w:w="2017"/>
        <w:gridCol w:w="2021"/>
        <w:gridCol w:w="2021"/>
        <w:gridCol w:w="2017"/>
      </w:tblGrid>
      <w:tr w:rsidR="0048176A" w:rsidRPr="0048176A" w14:paraId="6200812E" w14:textId="77777777" w:rsidTr="005231DC">
        <w:trPr>
          <w:trHeight w:val="270"/>
        </w:trPr>
        <w:tc>
          <w:tcPr>
            <w:tcW w:w="2391" w:type="dxa"/>
            <w:tcBorders>
              <w:top w:val="single" w:sz="4" w:space="0" w:color="000000"/>
              <w:left w:val="single" w:sz="4" w:space="0" w:color="000000"/>
              <w:bottom w:val="single" w:sz="4" w:space="0" w:color="000000"/>
              <w:right w:val="single" w:sz="4" w:space="0" w:color="000000"/>
            </w:tcBorders>
          </w:tcPr>
          <w:p w14:paraId="76845A5B"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ID </w:t>
            </w:r>
          </w:p>
        </w:tc>
        <w:tc>
          <w:tcPr>
            <w:tcW w:w="2017" w:type="dxa"/>
            <w:tcBorders>
              <w:top w:val="single" w:sz="4" w:space="0" w:color="000000"/>
              <w:left w:val="single" w:sz="4" w:space="0" w:color="000000"/>
              <w:bottom w:val="single" w:sz="4" w:space="0" w:color="000000"/>
              <w:right w:val="single" w:sz="4" w:space="0" w:color="000000"/>
            </w:tcBorders>
          </w:tcPr>
          <w:p w14:paraId="4E8B46C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Topic </w:t>
            </w:r>
          </w:p>
        </w:tc>
        <w:tc>
          <w:tcPr>
            <w:tcW w:w="2021" w:type="dxa"/>
            <w:tcBorders>
              <w:top w:val="single" w:sz="4" w:space="0" w:color="000000"/>
              <w:left w:val="single" w:sz="4" w:space="0" w:color="000000"/>
              <w:bottom w:val="single" w:sz="4" w:space="0" w:color="000000"/>
              <w:right w:val="single" w:sz="4" w:space="0" w:color="000000"/>
            </w:tcBorders>
          </w:tcPr>
          <w:p w14:paraId="5027F5F9"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b/>
                <w:sz w:val="22"/>
              </w:rPr>
              <w:t xml:space="preserve">Priority </w:t>
            </w:r>
          </w:p>
        </w:tc>
        <w:tc>
          <w:tcPr>
            <w:tcW w:w="2021" w:type="dxa"/>
            <w:tcBorders>
              <w:top w:val="single" w:sz="4" w:space="0" w:color="000000"/>
              <w:left w:val="single" w:sz="4" w:space="0" w:color="000000"/>
              <w:bottom w:val="single" w:sz="4" w:space="0" w:color="000000"/>
              <w:right w:val="single" w:sz="4" w:space="0" w:color="000000"/>
            </w:tcBorders>
          </w:tcPr>
          <w:p w14:paraId="28142095"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Objective </w:t>
            </w:r>
          </w:p>
        </w:tc>
        <w:tc>
          <w:tcPr>
            <w:tcW w:w="2017" w:type="dxa"/>
            <w:tcBorders>
              <w:top w:val="single" w:sz="4" w:space="0" w:color="000000"/>
              <w:left w:val="single" w:sz="4" w:space="0" w:color="000000"/>
              <w:bottom w:val="single" w:sz="4" w:space="0" w:color="000000"/>
              <w:right w:val="single" w:sz="4" w:space="0" w:color="000000"/>
            </w:tcBorders>
          </w:tcPr>
          <w:p w14:paraId="2732C6C7"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b/>
                <w:sz w:val="22"/>
              </w:rPr>
              <w:t xml:space="preserve">Notes </w:t>
            </w:r>
          </w:p>
        </w:tc>
      </w:tr>
      <w:tr w:rsidR="0048176A" w:rsidRPr="0048176A" w14:paraId="3B102C06" w14:textId="77777777" w:rsidTr="005231DC">
        <w:trPr>
          <w:trHeight w:val="792"/>
        </w:trPr>
        <w:tc>
          <w:tcPr>
            <w:tcW w:w="2391" w:type="dxa"/>
            <w:tcBorders>
              <w:top w:val="single" w:sz="4" w:space="0" w:color="000000"/>
              <w:left w:val="single" w:sz="4" w:space="0" w:color="000000"/>
              <w:bottom w:val="single" w:sz="4" w:space="0" w:color="000000"/>
              <w:right w:val="single" w:sz="4" w:space="0" w:color="000000"/>
            </w:tcBorders>
          </w:tcPr>
          <w:p w14:paraId="4868A717"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R01 </w:t>
            </w:r>
          </w:p>
        </w:tc>
        <w:tc>
          <w:tcPr>
            <w:tcW w:w="2017" w:type="dxa"/>
            <w:tcBorders>
              <w:top w:val="single" w:sz="4" w:space="0" w:color="000000"/>
              <w:left w:val="single" w:sz="4" w:space="0" w:color="000000"/>
              <w:bottom w:val="single" w:sz="4" w:space="0" w:color="000000"/>
              <w:right w:val="single" w:sz="4" w:space="0" w:color="000000"/>
            </w:tcBorders>
          </w:tcPr>
          <w:p w14:paraId="71DEEDFA"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Research more about React Technology </w:t>
            </w:r>
          </w:p>
        </w:tc>
        <w:tc>
          <w:tcPr>
            <w:tcW w:w="2021" w:type="dxa"/>
            <w:tcBorders>
              <w:top w:val="single" w:sz="4" w:space="0" w:color="000000"/>
              <w:left w:val="single" w:sz="4" w:space="0" w:color="000000"/>
              <w:bottom w:val="single" w:sz="4" w:space="0" w:color="000000"/>
              <w:right w:val="single" w:sz="4" w:space="0" w:color="000000"/>
            </w:tcBorders>
          </w:tcPr>
          <w:p w14:paraId="105C7ABF"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2021" w:type="dxa"/>
            <w:tcBorders>
              <w:top w:val="single" w:sz="4" w:space="0" w:color="000000"/>
              <w:left w:val="single" w:sz="4" w:space="0" w:color="000000"/>
              <w:bottom w:val="single" w:sz="4" w:space="0" w:color="000000"/>
              <w:right w:val="single" w:sz="4" w:space="0" w:color="000000"/>
            </w:tcBorders>
          </w:tcPr>
          <w:p w14:paraId="46DDACA8"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To develop entire website </w:t>
            </w:r>
          </w:p>
        </w:tc>
        <w:tc>
          <w:tcPr>
            <w:tcW w:w="2017" w:type="dxa"/>
            <w:tcBorders>
              <w:top w:val="single" w:sz="4" w:space="0" w:color="000000"/>
              <w:left w:val="single" w:sz="4" w:space="0" w:color="000000"/>
              <w:bottom w:val="single" w:sz="4" w:space="0" w:color="000000"/>
              <w:right w:val="single" w:sz="4" w:space="0" w:color="000000"/>
            </w:tcBorders>
          </w:tcPr>
          <w:p w14:paraId="4135768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Learn the most useful features that can included  </w:t>
            </w:r>
          </w:p>
        </w:tc>
      </w:tr>
      <w:tr w:rsidR="0048176A" w:rsidRPr="0048176A" w14:paraId="7F6896A9" w14:textId="77777777" w:rsidTr="005231DC">
        <w:trPr>
          <w:trHeight w:val="1054"/>
        </w:trPr>
        <w:tc>
          <w:tcPr>
            <w:tcW w:w="2391" w:type="dxa"/>
            <w:tcBorders>
              <w:top w:val="single" w:sz="4" w:space="0" w:color="000000"/>
              <w:left w:val="single" w:sz="4" w:space="0" w:color="000000"/>
              <w:bottom w:val="single" w:sz="4" w:space="0" w:color="000000"/>
              <w:right w:val="single" w:sz="4" w:space="0" w:color="000000"/>
            </w:tcBorders>
          </w:tcPr>
          <w:p w14:paraId="7675B100"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R02 </w:t>
            </w:r>
          </w:p>
        </w:tc>
        <w:tc>
          <w:tcPr>
            <w:tcW w:w="2017" w:type="dxa"/>
            <w:tcBorders>
              <w:top w:val="single" w:sz="4" w:space="0" w:color="000000"/>
              <w:left w:val="single" w:sz="4" w:space="0" w:color="000000"/>
              <w:bottom w:val="single" w:sz="4" w:space="0" w:color="000000"/>
              <w:right w:val="single" w:sz="4" w:space="0" w:color="000000"/>
            </w:tcBorders>
          </w:tcPr>
          <w:p w14:paraId="1C14508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Research more about proper connection between web and database </w:t>
            </w:r>
          </w:p>
        </w:tc>
        <w:tc>
          <w:tcPr>
            <w:tcW w:w="2021" w:type="dxa"/>
            <w:tcBorders>
              <w:top w:val="single" w:sz="4" w:space="0" w:color="000000"/>
              <w:left w:val="single" w:sz="4" w:space="0" w:color="000000"/>
              <w:bottom w:val="single" w:sz="4" w:space="0" w:color="000000"/>
              <w:right w:val="single" w:sz="4" w:space="0" w:color="000000"/>
            </w:tcBorders>
          </w:tcPr>
          <w:p w14:paraId="52610FF2"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2021" w:type="dxa"/>
            <w:tcBorders>
              <w:top w:val="single" w:sz="4" w:space="0" w:color="000000"/>
              <w:left w:val="single" w:sz="4" w:space="0" w:color="000000"/>
              <w:bottom w:val="single" w:sz="4" w:space="0" w:color="000000"/>
              <w:right w:val="single" w:sz="4" w:space="0" w:color="000000"/>
            </w:tcBorders>
          </w:tcPr>
          <w:p w14:paraId="70ADA1C2"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To get data from database accurately </w:t>
            </w:r>
          </w:p>
        </w:tc>
        <w:tc>
          <w:tcPr>
            <w:tcW w:w="2017" w:type="dxa"/>
            <w:tcBorders>
              <w:top w:val="single" w:sz="4" w:space="0" w:color="000000"/>
              <w:left w:val="single" w:sz="4" w:space="0" w:color="000000"/>
              <w:bottom w:val="single" w:sz="4" w:space="0" w:color="000000"/>
              <w:right w:val="single" w:sz="4" w:space="0" w:color="000000"/>
            </w:tcBorders>
          </w:tcPr>
          <w:p w14:paraId="5023906D"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Focus on complex queries </w:t>
            </w:r>
          </w:p>
        </w:tc>
      </w:tr>
      <w:tr w:rsidR="0048176A" w:rsidRPr="0048176A" w14:paraId="04E32A12" w14:textId="77777777" w:rsidTr="005231DC">
        <w:trPr>
          <w:trHeight w:val="531"/>
        </w:trPr>
        <w:tc>
          <w:tcPr>
            <w:tcW w:w="2391" w:type="dxa"/>
            <w:tcBorders>
              <w:top w:val="single" w:sz="4" w:space="0" w:color="000000"/>
              <w:left w:val="single" w:sz="4" w:space="0" w:color="000000"/>
              <w:bottom w:val="single" w:sz="4" w:space="0" w:color="000000"/>
              <w:right w:val="single" w:sz="4" w:space="0" w:color="000000"/>
            </w:tcBorders>
          </w:tcPr>
          <w:p w14:paraId="6A68D544"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R03 </w:t>
            </w:r>
          </w:p>
        </w:tc>
        <w:tc>
          <w:tcPr>
            <w:tcW w:w="2017" w:type="dxa"/>
            <w:tcBorders>
              <w:top w:val="single" w:sz="4" w:space="0" w:color="000000"/>
              <w:left w:val="single" w:sz="4" w:space="0" w:color="000000"/>
              <w:bottom w:val="single" w:sz="4" w:space="0" w:color="000000"/>
              <w:right w:val="single" w:sz="4" w:space="0" w:color="000000"/>
            </w:tcBorders>
          </w:tcPr>
          <w:p w14:paraId="52CA85EB"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Research more on Transactions  </w:t>
            </w:r>
          </w:p>
        </w:tc>
        <w:tc>
          <w:tcPr>
            <w:tcW w:w="2021" w:type="dxa"/>
            <w:tcBorders>
              <w:top w:val="single" w:sz="4" w:space="0" w:color="000000"/>
              <w:left w:val="single" w:sz="4" w:space="0" w:color="000000"/>
              <w:bottom w:val="single" w:sz="4" w:space="0" w:color="000000"/>
              <w:right w:val="single" w:sz="4" w:space="0" w:color="000000"/>
            </w:tcBorders>
          </w:tcPr>
          <w:p w14:paraId="3E8057A5" w14:textId="77777777" w:rsidR="0048176A" w:rsidRPr="0048176A" w:rsidRDefault="0048176A" w:rsidP="00551C4A">
            <w:pPr>
              <w:spacing w:line="360" w:lineRule="auto"/>
              <w:ind w:left="5"/>
              <w:rPr>
                <w:rFonts w:ascii="Times New Roman" w:hAnsi="Times New Roman" w:cs="Times New Roman"/>
              </w:rPr>
            </w:pPr>
            <w:r w:rsidRPr="0048176A">
              <w:rPr>
                <w:rFonts w:ascii="Times New Roman" w:eastAsia="Calibri" w:hAnsi="Times New Roman" w:cs="Times New Roman"/>
                <w:sz w:val="22"/>
              </w:rPr>
              <w:t xml:space="preserve">High </w:t>
            </w:r>
          </w:p>
        </w:tc>
        <w:tc>
          <w:tcPr>
            <w:tcW w:w="2021" w:type="dxa"/>
            <w:tcBorders>
              <w:top w:val="single" w:sz="4" w:space="0" w:color="000000"/>
              <w:left w:val="single" w:sz="4" w:space="0" w:color="000000"/>
              <w:bottom w:val="single" w:sz="4" w:space="0" w:color="000000"/>
              <w:right w:val="single" w:sz="4" w:space="0" w:color="000000"/>
            </w:tcBorders>
          </w:tcPr>
          <w:p w14:paraId="5CAF3586"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To make user transactions flexible </w:t>
            </w:r>
          </w:p>
        </w:tc>
        <w:tc>
          <w:tcPr>
            <w:tcW w:w="2017" w:type="dxa"/>
            <w:tcBorders>
              <w:top w:val="single" w:sz="4" w:space="0" w:color="000000"/>
              <w:left w:val="single" w:sz="4" w:space="0" w:color="000000"/>
              <w:bottom w:val="single" w:sz="4" w:space="0" w:color="000000"/>
              <w:right w:val="single" w:sz="4" w:space="0" w:color="000000"/>
            </w:tcBorders>
          </w:tcPr>
          <w:p w14:paraId="48A534B0" w14:textId="77777777" w:rsidR="0048176A" w:rsidRPr="0048176A" w:rsidRDefault="0048176A" w:rsidP="00551C4A">
            <w:pPr>
              <w:spacing w:line="360" w:lineRule="auto"/>
              <w:rPr>
                <w:rFonts w:ascii="Times New Roman" w:hAnsi="Times New Roman" w:cs="Times New Roman"/>
              </w:rPr>
            </w:pPr>
            <w:r w:rsidRPr="0048176A">
              <w:rPr>
                <w:rFonts w:ascii="Times New Roman" w:eastAsia="Calibri" w:hAnsi="Times New Roman" w:cs="Times New Roman"/>
                <w:sz w:val="22"/>
              </w:rPr>
              <w:t xml:space="preserve">Focus on backend most. </w:t>
            </w:r>
          </w:p>
        </w:tc>
      </w:tr>
    </w:tbl>
    <w:p w14:paraId="19D197C2" w14:textId="77777777" w:rsidR="0048176A" w:rsidRPr="0048176A" w:rsidRDefault="0048176A" w:rsidP="0048176A">
      <w:pPr>
        <w:spacing w:after="157" w:line="360" w:lineRule="auto"/>
        <w:jc w:val="both"/>
        <w:rPr>
          <w:rFonts w:ascii="Times New Roman" w:hAnsi="Times New Roman" w:cs="Times New Roman"/>
        </w:rPr>
      </w:pPr>
      <w:r w:rsidRPr="0048176A">
        <w:rPr>
          <w:rFonts w:ascii="Times New Roman" w:eastAsia="Calibri" w:hAnsi="Times New Roman" w:cs="Times New Roman"/>
          <w:sz w:val="32"/>
        </w:rPr>
        <w:t xml:space="preserve"> </w:t>
      </w:r>
    </w:p>
    <w:p w14:paraId="18B7AF31" w14:textId="77777777" w:rsidR="0048176A" w:rsidRPr="0048176A" w:rsidRDefault="0048176A" w:rsidP="0048176A">
      <w:pPr>
        <w:spacing w:after="0" w:line="360" w:lineRule="auto"/>
        <w:ind w:left="-5" w:hanging="10"/>
        <w:jc w:val="both"/>
        <w:rPr>
          <w:rFonts w:ascii="Times New Roman" w:hAnsi="Times New Roman" w:cs="Times New Roman"/>
        </w:rPr>
      </w:pPr>
      <w:r w:rsidRPr="0048176A">
        <w:rPr>
          <w:rFonts w:ascii="Times New Roman" w:eastAsia="Calibri" w:hAnsi="Times New Roman" w:cs="Times New Roman"/>
          <w:b/>
          <w:sz w:val="32"/>
          <w:u w:val="single" w:color="000000"/>
        </w:rPr>
        <w:lastRenderedPageBreak/>
        <w:t>5.Backlog Prioritization:</w:t>
      </w:r>
      <w:r w:rsidRPr="0048176A">
        <w:rPr>
          <w:rFonts w:ascii="Times New Roman" w:eastAsia="Calibri" w:hAnsi="Times New Roman" w:cs="Times New Roman"/>
          <w:b/>
          <w:sz w:val="32"/>
        </w:rPr>
        <w:t xml:space="preserve"> </w:t>
      </w:r>
    </w:p>
    <w:tbl>
      <w:tblPr>
        <w:tblStyle w:val="TableGrid0"/>
        <w:tblW w:w="10533" w:type="dxa"/>
        <w:tblInd w:w="-365" w:type="dxa"/>
        <w:tblCellMar>
          <w:top w:w="50" w:type="dxa"/>
          <w:left w:w="110" w:type="dxa"/>
          <w:right w:w="115" w:type="dxa"/>
        </w:tblCellMar>
        <w:tblLook w:val="04A0" w:firstRow="1" w:lastRow="0" w:firstColumn="1" w:lastColumn="0" w:noHBand="0" w:noVBand="1"/>
      </w:tblPr>
      <w:tblGrid>
        <w:gridCol w:w="1170"/>
        <w:gridCol w:w="9363"/>
      </w:tblGrid>
      <w:tr w:rsidR="0048176A" w:rsidRPr="0048176A" w14:paraId="534186E4" w14:textId="77777777" w:rsidTr="005231DC">
        <w:trPr>
          <w:trHeight w:val="437"/>
        </w:trPr>
        <w:tc>
          <w:tcPr>
            <w:tcW w:w="1170" w:type="dxa"/>
            <w:tcBorders>
              <w:top w:val="single" w:sz="4" w:space="0" w:color="000000"/>
              <w:left w:val="single" w:sz="4" w:space="0" w:color="000000"/>
              <w:bottom w:val="single" w:sz="4" w:space="0" w:color="000000"/>
              <w:right w:val="single" w:sz="4" w:space="0" w:color="000000"/>
            </w:tcBorders>
          </w:tcPr>
          <w:p w14:paraId="59C8A9BD"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Priority </w:t>
            </w:r>
          </w:p>
        </w:tc>
        <w:tc>
          <w:tcPr>
            <w:tcW w:w="9363" w:type="dxa"/>
            <w:tcBorders>
              <w:top w:val="single" w:sz="4" w:space="0" w:color="000000"/>
              <w:left w:val="single" w:sz="4" w:space="0" w:color="000000"/>
              <w:bottom w:val="single" w:sz="4" w:space="0" w:color="000000"/>
              <w:right w:val="single" w:sz="4" w:space="0" w:color="000000"/>
            </w:tcBorders>
          </w:tcPr>
          <w:p w14:paraId="0224A7A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b/>
                <w:sz w:val="22"/>
              </w:rPr>
              <w:t xml:space="preserve">Description </w:t>
            </w:r>
          </w:p>
        </w:tc>
      </w:tr>
      <w:tr w:rsidR="0048176A" w:rsidRPr="0048176A" w14:paraId="342515B8" w14:textId="77777777" w:rsidTr="005231DC">
        <w:trPr>
          <w:trHeight w:val="438"/>
        </w:trPr>
        <w:tc>
          <w:tcPr>
            <w:tcW w:w="1170" w:type="dxa"/>
            <w:tcBorders>
              <w:top w:val="single" w:sz="4" w:space="0" w:color="000000"/>
              <w:left w:val="single" w:sz="4" w:space="0" w:color="000000"/>
              <w:bottom w:val="single" w:sz="4" w:space="0" w:color="000000"/>
              <w:right w:val="single" w:sz="4" w:space="0" w:color="000000"/>
            </w:tcBorders>
          </w:tcPr>
          <w:p w14:paraId="13E0BA04"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High </w:t>
            </w:r>
          </w:p>
        </w:tc>
        <w:tc>
          <w:tcPr>
            <w:tcW w:w="9363" w:type="dxa"/>
            <w:tcBorders>
              <w:top w:val="single" w:sz="4" w:space="0" w:color="000000"/>
              <w:left w:val="single" w:sz="4" w:space="0" w:color="000000"/>
              <w:bottom w:val="single" w:sz="4" w:space="0" w:color="000000"/>
              <w:right w:val="single" w:sz="4" w:space="0" w:color="000000"/>
            </w:tcBorders>
          </w:tcPr>
          <w:p w14:paraId="2F4CE62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Critical ones to develop in project, must be completed first. </w:t>
            </w:r>
          </w:p>
        </w:tc>
      </w:tr>
      <w:tr w:rsidR="0048176A" w:rsidRPr="0048176A" w14:paraId="4CD8D46D" w14:textId="77777777" w:rsidTr="005231DC">
        <w:trPr>
          <w:trHeight w:val="437"/>
        </w:trPr>
        <w:tc>
          <w:tcPr>
            <w:tcW w:w="1170" w:type="dxa"/>
            <w:tcBorders>
              <w:top w:val="single" w:sz="4" w:space="0" w:color="000000"/>
              <w:left w:val="single" w:sz="4" w:space="0" w:color="000000"/>
              <w:bottom w:val="single" w:sz="4" w:space="0" w:color="000000"/>
              <w:right w:val="single" w:sz="4" w:space="0" w:color="000000"/>
            </w:tcBorders>
          </w:tcPr>
          <w:p w14:paraId="0DBF0140"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Medium </w:t>
            </w:r>
          </w:p>
        </w:tc>
        <w:tc>
          <w:tcPr>
            <w:tcW w:w="9363" w:type="dxa"/>
            <w:tcBorders>
              <w:top w:val="single" w:sz="4" w:space="0" w:color="000000"/>
              <w:left w:val="single" w:sz="4" w:space="0" w:color="000000"/>
              <w:bottom w:val="single" w:sz="4" w:space="0" w:color="000000"/>
              <w:right w:val="single" w:sz="4" w:space="0" w:color="000000"/>
            </w:tcBorders>
          </w:tcPr>
          <w:p w14:paraId="739F99B6"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These are important but not that much tough as compared to high so can be deferred if necessary. </w:t>
            </w:r>
          </w:p>
        </w:tc>
      </w:tr>
      <w:tr w:rsidR="0048176A" w:rsidRPr="0048176A" w14:paraId="1D312B71" w14:textId="77777777" w:rsidTr="005231DC">
        <w:trPr>
          <w:trHeight w:val="437"/>
        </w:trPr>
        <w:tc>
          <w:tcPr>
            <w:tcW w:w="1170" w:type="dxa"/>
            <w:tcBorders>
              <w:top w:val="single" w:sz="4" w:space="0" w:color="000000"/>
              <w:left w:val="single" w:sz="4" w:space="0" w:color="000000"/>
              <w:bottom w:val="single" w:sz="4" w:space="0" w:color="000000"/>
              <w:right w:val="single" w:sz="4" w:space="0" w:color="000000"/>
            </w:tcBorders>
          </w:tcPr>
          <w:p w14:paraId="355A366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Low </w:t>
            </w:r>
          </w:p>
        </w:tc>
        <w:tc>
          <w:tcPr>
            <w:tcW w:w="9363" w:type="dxa"/>
            <w:tcBorders>
              <w:top w:val="single" w:sz="4" w:space="0" w:color="000000"/>
              <w:left w:val="single" w:sz="4" w:space="0" w:color="000000"/>
              <w:bottom w:val="single" w:sz="4" w:space="0" w:color="000000"/>
              <w:right w:val="single" w:sz="4" w:space="0" w:color="000000"/>
            </w:tcBorders>
          </w:tcPr>
          <w:p w14:paraId="60E71C2F" w14:textId="77777777" w:rsidR="0048176A" w:rsidRPr="0048176A" w:rsidRDefault="0048176A" w:rsidP="0048176A">
            <w:pPr>
              <w:spacing w:line="360" w:lineRule="auto"/>
              <w:jc w:val="both"/>
              <w:rPr>
                <w:rFonts w:ascii="Times New Roman" w:hAnsi="Times New Roman" w:cs="Times New Roman"/>
              </w:rPr>
            </w:pPr>
            <w:r w:rsidRPr="0048176A">
              <w:rPr>
                <w:rFonts w:ascii="Times New Roman" w:eastAsia="Calibri" w:hAnsi="Times New Roman" w:cs="Times New Roman"/>
                <w:sz w:val="22"/>
              </w:rPr>
              <w:t xml:space="preserve">These are low prioritize, can easily done and takes less time to complete. </w:t>
            </w:r>
          </w:p>
        </w:tc>
      </w:tr>
    </w:tbl>
    <w:p w14:paraId="025C44E7" w14:textId="77777777" w:rsidR="0048176A" w:rsidRPr="0048176A" w:rsidRDefault="0048176A" w:rsidP="0048176A">
      <w:pPr>
        <w:spacing w:after="157" w:line="360" w:lineRule="auto"/>
        <w:jc w:val="both"/>
        <w:rPr>
          <w:rFonts w:ascii="Times New Roman" w:hAnsi="Times New Roman" w:cs="Times New Roman"/>
        </w:rPr>
      </w:pPr>
      <w:r w:rsidRPr="0048176A">
        <w:rPr>
          <w:rFonts w:ascii="Times New Roman" w:eastAsia="Calibri" w:hAnsi="Times New Roman" w:cs="Times New Roman"/>
          <w:b/>
          <w:sz w:val="32"/>
        </w:rPr>
        <w:t xml:space="preserve"> </w:t>
      </w:r>
    </w:p>
    <w:p w14:paraId="28CC03E6" w14:textId="77777777" w:rsidR="0048176A" w:rsidRPr="0048176A" w:rsidRDefault="0048176A" w:rsidP="0048176A">
      <w:pPr>
        <w:spacing w:line="360" w:lineRule="auto"/>
        <w:jc w:val="both"/>
        <w:rPr>
          <w:rFonts w:ascii="Times New Roman" w:hAnsi="Times New Roman" w:cs="Times New Roman"/>
        </w:rPr>
      </w:pPr>
    </w:p>
    <w:p w14:paraId="3C803D20" w14:textId="77777777" w:rsidR="00551C4A" w:rsidRDefault="00551C4A" w:rsidP="0048176A">
      <w:pPr>
        <w:pStyle w:val="Heading1"/>
        <w:spacing w:line="360" w:lineRule="auto"/>
        <w:jc w:val="both"/>
        <w:rPr>
          <w:rFonts w:cs="Times New Roman"/>
        </w:rPr>
      </w:pPr>
    </w:p>
    <w:p w14:paraId="7F0ECE0A" w14:textId="77777777" w:rsidR="00551C4A" w:rsidRDefault="00551C4A" w:rsidP="0048176A">
      <w:pPr>
        <w:pStyle w:val="Heading1"/>
        <w:spacing w:line="360" w:lineRule="auto"/>
        <w:jc w:val="both"/>
        <w:rPr>
          <w:rFonts w:cs="Times New Roman"/>
        </w:rPr>
      </w:pPr>
    </w:p>
    <w:p w14:paraId="7A6DD3FD" w14:textId="77777777" w:rsidR="00551C4A" w:rsidRDefault="00551C4A" w:rsidP="0048176A">
      <w:pPr>
        <w:pStyle w:val="Heading1"/>
        <w:spacing w:line="360" w:lineRule="auto"/>
        <w:jc w:val="both"/>
        <w:rPr>
          <w:rFonts w:cs="Times New Roman"/>
        </w:rPr>
      </w:pPr>
    </w:p>
    <w:p w14:paraId="666E33B0" w14:textId="77777777" w:rsidR="00551C4A" w:rsidRDefault="00551C4A" w:rsidP="0048176A">
      <w:pPr>
        <w:pStyle w:val="Heading1"/>
        <w:spacing w:line="360" w:lineRule="auto"/>
        <w:jc w:val="both"/>
        <w:rPr>
          <w:rFonts w:cs="Times New Roman"/>
        </w:rPr>
      </w:pPr>
    </w:p>
    <w:p w14:paraId="35A1A0FD" w14:textId="77777777" w:rsidR="00A624CF" w:rsidRDefault="00A624CF">
      <w:pPr>
        <w:rPr>
          <w:rFonts w:ascii="Times New Roman" w:eastAsiaTheme="majorEastAsia" w:hAnsi="Times New Roman" w:cs="Times New Roman"/>
          <w:color w:val="000000" w:themeColor="text1"/>
          <w:sz w:val="40"/>
          <w:szCs w:val="40"/>
        </w:rPr>
      </w:pPr>
      <w:r>
        <w:rPr>
          <w:rFonts w:cs="Times New Roman"/>
        </w:rPr>
        <w:br w:type="page"/>
      </w:r>
    </w:p>
    <w:p w14:paraId="2525F205" w14:textId="6D822A67" w:rsidR="0048176A" w:rsidRPr="00551C4A" w:rsidRDefault="0048176A" w:rsidP="00551C4A">
      <w:pPr>
        <w:pStyle w:val="Heading1"/>
        <w:rPr>
          <w:ins w:id="23" w:author="Peter Jean Paul" w:date="2025-08-30T02:19:00Z" w16du:dateUtc="2025-08-30T01:19:00Z"/>
        </w:rPr>
      </w:pPr>
      <w:bookmarkStart w:id="24" w:name="_Toc207677306"/>
      <w:r w:rsidRPr="00551C4A">
        <w:lastRenderedPageBreak/>
        <w:t xml:space="preserve">Chapter </w:t>
      </w:r>
      <w:del w:id="25" w:author="Peter Jean Paul" w:date="2025-08-30T02:19:00Z" w16du:dateUtc="2025-08-30T01:19:00Z">
        <w:r w:rsidRPr="00551C4A" w:rsidDel="004747AC">
          <w:delText xml:space="preserve">4 </w:delText>
        </w:r>
      </w:del>
      <w:ins w:id="26" w:author="Peter Jean Paul" w:date="2025-08-30T02:19:00Z" w16du:dateUtc="2025-08-30T01:19:00Z">
        <w:r w:rsidRPr="00551C4A">
          <w:t>6</w:t>
        </w:r>
      </w:ins>
      <w:r w:rsidR="00551C4A">
        <w:t xml:space="preserve"> Prototype</w:t>
      </w:r>
      <w:bookmarkEnd w:id="24"/>
    </w:p>
    <w:p w14:paraId="3BC2769E" w14:textId="77777777" w:rsidR="0048176A" w:rsidRPr="00551C4A" w:rsidRDefault="0048176A" w:rsidP="00551C4A">
      <w:pPr>
        <w:pStyle w:val="Heading1"/>
      </w:pPr>
      <w:bookmarkStart w:id="27" w:name="_Toc207677307"/>
      <w:ins w:id="28" w:author="Peter Jean Paul" w:date="2025-08-30T02:19:00Z" w16du:dateUtc="2025-08-30T01:19:00Z">
        <w:r w:rsidRPr="00551C4A">
          <w:t xml:space="preserve">6.1 </w:t>
        </w:r>
      </w:ins>
      <w:r w:rsidRPr="00551C4A">
        <w:t>System Design</w:t>
      </w:r>
      <w:bookmarkEnd w:id="27"/>
    </w:p>
    <w:p w14:paraId="2E4D6C35" w14:textId="77777777" w:rsidR="0048176A" w:rsidRPr="0048176A" w:rsidRDefault="0048176A" w:rsidP="00551C4A">
      <w:pPr>
        <w:pStyle w:val="Heading2"/>
      </w:pPr>
      <w:del w:id="29" w:author="Peter Jean Paul" w:date="2025-08-30T02:19:00Z" w16du:dateUtc="2025-08-30T01:19:00Z">
        <w:r w:rsidRPr="0048176A" w:rsidDel="004747AC">
          <w:delText>4</w:delText>
        </w:r>
      </w:del>
      <w:bookmarkStart w:id="30" w:name="_Toc207677308"/>
      <w:ins w:id="31" w:author="Peter Jean Paul" w:date="2025-08-30T02:19:00Z" w16du:dateUtc="2025-08-30T01:19:00Z">
        <w:r w:rsidRPr="0048176A">
          <w:t>6</w:t>
        </w:r>
      </w:ins>
      <w:r w:rsidRPr="0048176A">
        <w:t>.1</w:t>
      </w:r>
      <w:ins w:id="32" w:author="Peter Jean Paul" w:date="2025-08-30T02:19:00Z" w16du:dateUtc="2025-08-30T01:19:00Z">
        <w:r w:rsidRPr="0048176A">
          <w:t>.1</w:t>
        </w:r>
      </w:ins>
      <w:r w:rsidRPr="0048176A">
        <w:t xml:space="preserve"> Overview of P.A.C.E System Architecture</w:t>
      </w:r>
      <w:bookmarkEnd w:id="30"/>
    </w:p>
    <w:p w14:paraId="6B3CFACD" w14:textId="77777777" w:rsidR="0048176A" w:rsidRPr="0048176A" w:rsidRDefault="0048176A" w:rsidP="0048176A">
      <w:pPr>
        <w:spacing w:line="360" w:lineRule="auto"/>
        <w:jc w:val="both"/>
        <w:rPr>
          <w:rFonts w:ascii="Times New Roman" w:hAnsi="Times New Roman" w:cs="Times New Roman"/>
          <w:b/>
          <w:bCs/>
        </w:rPr>
      </w:pPr>
      <w:r w:rsidRPr="0048176A">
        <w:rPr>
          <w:rStyle w:val="normaltextrun"/>
          <w:rFonts w:ascii="Times New Roman" w:hAnsi="Times New Roman" w:cs="Times New Roman"/>
          <w:color w:val="000000"/>
          <w:shd w:val="clear" w:color="auto" w:fill="FFFFFF"/>
          <w:lang w:val="en-GB"/>
        </w:rPr>
        <w:t>The Website is built in 3 simple parts/layers that contains the frontend, Backend and Database.</w:t>
      </w:r>
      <w:r w:rsidRPr="0048176A">
        <w:rPr>
          <w:rStyle w:val="eop"/>
          <w:rFonts w:ascii="Times New Roman" w:hAnsi="Times New Roman" w:cs="Times New Roman"/>
          <w:color w:val="000000"/>
          <w:shd w:val="clear" w:color="auto" w:fill="FFFFFF"/>
        </w:rPr>
        <w:t> </w:t>
      </w:r>
      <w:r w:rsidRPr="0048176A">
        <w:rPr>
          <w:rFonts w:ascii="Times New Roman" w:hAnsi="Times New Roman" w:cs="Times New Roman"/>
          <w:b/>
          <w:bCs/>
        </w:rPr>
        <w:t xml:space="preserve"> </w:t>
      </w:r>
    </w:p>
    <w:p w14:paraId="1D6E8A9A" w14:textId="77777777" w:rsidR="0048176A" w:rsidRPr="0048176A" w:rsidRDefault="0048176A" w:rsidP="0048176A">
      <w:pPr>
        <w:spacing w:line="360" w:lineRule="auto"/>
        <w:jc w:val="both"/>
        <w:rPr>
          <w:rFonts w:ascii="Times New Roman" w:hAnsi="Times New Roman" w:cs="Times New Roman"/>
        </w:rPr>
      </w:pPr>
      <w:r w:rsidRPr="0048176A">
        <w:rPr>
          <w:rStyle w:val="normaltextrun"/>
          <w:rFonts w:ascii="Times New Roman" w:hAnsi="Times New Roman" w:cs="Times New Roman"/>
          <w:b/>
          <w:bCs/>
          <w:color w:val="000000"/>
          <w:shd w:val="clear" w:color="auto" w:fill="FFFFFF"/>
          <w:lang w:val="en-GB"/>
        </w:rPr>
        <w:t>Frontend (Client Side):</w:t>
      </w:r>
      <w:r w:rsidRPr="0048176A">
        <w:rPr>
          <w:rStyle w:val="normaltextrun"/>
          <w:rFonts w:ascii="Times New Roman" w:hAnsi="Times New Roman" w:cs="Times New Roman"/>
          <w:color w:val="000000"/>
          <w:shd w:val="clear" w:color="auto" w:fill="FFFFFF"/>
          <w:lang w:val="en-GB"/>
        </w:rPr>
        <w:t xml:space="preserve"> </w:t>
      </w:r>
      <w:del w:id="33" w:author="Peter Jean Paul" w:date="2025-08-30T02:05:00Z" w16du:dateUtc="2025-08-30T01:05:00Z">
        <w:r w:rsidRPr="0048176A" w:rsidDel="00ED0270">
          <w:rPr>
            <w:rStyle w:val="normaltextrun"/>
            <w:rFonts w:ascii="Times New Roman" w:hAnsi="Times New Roman" w:cs="Times New Roman"/>
            <w:color w:val="000000"/>
            <w:shd w:val="clear" w:color="auto" w:fill="FFFFFF"/>
            <w:lang w:val="en-GB"/>
          </w:rPr>
          <w:delText xml:space="preserve">Frontend is the part users see and use like buttons, colours, forms and pages etc. client side means when a user wants to use the platform or website whatever he sees, and he do from his side it comes under the client-side process. </w:delText>
        </w:r>
      </w:del>
      <w:r w:rsidRPr="0048176A">
        <w:rPr>
          <w:rStyle w:val="normaltextrun"/>
          <w:rFonts w:ascii="Times New Roman" w:hAnsi="Times New Roman" w:cs="Times New Roman"/>
          <w:color w:val="000000"/>
          <w:shd w:val="clear" w:color="auto" w:fill="FFFFFF"/>
          <w:lang w:val="en-GB"/>
        </w:rPr>
        <w:t>This frontend</w:t>
      </w:r>
      <w:ins w:id="34" w:author="Peter Jean Paul" w:date="2025-08-30T02:06:00Z" w16du:dateUtc="2025-08-30T01:06:00Z">
        <w:r w:rsidRPr="0048176A">
          <w:rPr>
            <w:rStyle w:val="normaltextrun"/>
            <w:rFonts w:ascii="Times New Roman" w:hAnsi="Times New Roman" w:cs="Times New Roman"/>
            <w:color w:val="000000"/>
            <w:shd w:val="clear" w:color="auto" w:fill="FFFFFF"/>
            <w:lang w:val="en-GB"/>
          </w:rPr>
          <w:t xml:space="preserve"> consist of</w:t>
        </w:r>
      </w:ins>
      <w:ins w:id="35" w:author="Peter Jean Paul" w:date="2025-08-30T02:12:00Z" w16du:dateUtc="2025-08-30T01:12:00Z">
        <w:r w:rsidRPr="0048176A">
          <w:rPr>
            <w:rStyle w:val="normaltextrun"/>
            <w:rFonts w:ascii="Times New Roman" w:hAnsi="Times New Roman" w:cs="Times New Roman"/>
            <w:color w:val="000000"/>
            <w:shd w:val="clear" w:color="auto" w:fill="FFFFFF"/>
            <w:lang w:val="en-GB"/>
          </w:rPr>
          <w:t xml:space="preserve"> two</w:t>
        </w:r>
      </w:ins>
      <w:ins w:id="36" w:author="Peter Jean Paul" w:date="2025-08-30T02:06:00Z" w16du:dateUtc="2025-08-30T01:06:00Z">
        <w:r w:rsidRPr="0048176A">
          <w:rPr>
            <w:rStyle w:val="normaltextrun"/>
            <w:rFonts w:ascii="Times New Roman" w:hAnsi="Times New Roman" w:cs="Times New Roman"/>
            <w:color w:val="000000"/>
            <w:shd w:val="clear" w:color="auto" w:fill="FFFFFF"/>
            <w:lang w:val="en-GB"/>
          </w:rPr>
          <w:t xml:space="preserve"> dashboard</w:t>
        </w:r>
      </w:ins>
      <w:ins w:id="37" w:author="Peter Jean Paul" w:date="2025-08-30T02:12:00Z" w16du:dateUtc="2025-08-30T01:12:00Z">
        <w:r w:rsidRPr="0048176A">
          <w:rPr>
            <w:rStyle w:val="normaltextrun"/>
            <w:rFonts w:ascii="Times New Roman" w:hAnsi="Times New Roman" w:cs="Times New Roman"/>
            <w:color w:val="000000"/>
            <w:shd w:val="clear" w:color="auto" w:fill="FFFFFF"/>
            <w:lang w:val="en-GB"/>
          </w:rPr>
          <w:t>s</w:t>
        </w:r>
      </w:ins>
      <w:ins w:id="38" w:author="Peter Jean Paul" w:date="2025-08-30T02:06:00Z" w16du:dateUtc="2025-08-30T01:06:00Z">
        <w:r w:rsidRPr="0048176A">
          <w:rPr>
            <w:rStyle w:val="normaltextrun"/>
            <w:rFonts w:ascii="Times New Roman" w:hAnsi="Times New Roman" w:cs="Times New Roman"/>
            <w:color w:val="000000"/>
            <w:shd w:val="clear" w:color="auto" w:fill="FFFFFF"/>
            <w:lang w:val="en-GB"/>
          </w:rPr>
          <w:t xml:space="preserve"> that was</w:t>
        </w:r>
      </w:ins>
      <w:r w:rsidRPr="0048176A">
        <w:rPr>
          <w:rStyle w:val="normaltextrun"/>
          <w:rFonts w:ascii="Times New Roman" w:hAnsi="Times New Roman" w:cs="Times New Roman"/>
          <w:color w:val="000000"/>
          <w:shd w:val="clear" w:color="auto" w:fill="FFFFFF"/>
          <w:lang w:val="en-GB"/>
        </w:rPr>
        <w:t xml:space="preserve"> is developed using the React.js</w:t>
      </w:r>
      <w:ins w:id="39" w:author="Peter Jean Paul" w:date="2025-08-30T02:05:00Z" w16du:dateUtc="2025-08-30T01:05:00Z">
        <w:r w:rsidRPr="0048176A">
          <w:rPr>
            <w:rStyle w:val="normaltextrun"/>
            <w:rFonts w:ascii="Times New Roman" w:hAnsi="Times New Roman" w:cs="Times New Roman"/>
            <w:color w:val="000000"/>
            <w:shd w:val="clear" w:color="auto" w:fill="FFFFFF"/>
            <w:lang w:val="en-GB"/>
          </w:rPr>
          <w:t xml:space="preserve">. </w:t>
        </w:r>
      </w:ins>
      <w:ins w:id="40" w:author="Peter Jean Paul" w:date="2025-08-30T02:12:00Z" w16du:dateUtc="2025-08-30T01:12:00Z">
        <w:r w:rsidRPr="0048176A">
          <w:rPr>
            <w:rStyle w:val="normaltextrun"/>
            <w:rFonts w:ascii="Times New Roman" w:hAnsi="Times New Roman" w:cs="Times New Roman"/>
            <w:color w:val="000000"/>
            <w:shd w:val="clear" w:color="auto" w:fill="FFFFFF"/>
            <w:lang w:val="en-GB"/>
          </w:rPr>
          <w:t xml:space="preserve">These dashboards are the student dashboard and the organization dashboard. With the student </w:t>
        </w:r>
      </w:ins>
      <w:ins w:id="41" w:author="Peter Jean Paul" w:date="2025-08-30T02:06:00Z" w16du:dateUtc="2025-08-30T01:06:00Z">
        <w:r w:rsidRPr="0048176A">
          <w:rPr>
            <w:rStyle w:val="normaltextrun"/>
            <w:rFonts w:ascii="Times New Roman" w:hAnsi="Times New Roman" w:cs="Times New Roman"/>
            <w:color w:val="000000"/>
            <w:shd w:val="clear" w:color="auto" w:fill="FFFFFF"/>
            <w:lang w:val="en-GB"/>
          </w:rPr>
          <w:t xml:space="preserve">dashboard users </w:t>
        </w:r>
      </w:ins>
      <w:del w:id="42" w:author="Peter Jean Paul" w:date="2025-08-30T02:05:00Z" w16du:dateUtc="2025-08-30T01:05:00Z">
        <w:r w:rsidRPr="0048176A" w:rsidDel="00ED0270">
          <w:rPr>
            <w:rStyle w:val="normaltextrun"/>
            <w:rFonts w:ascii="Times New Roman" w:hAnsi="Times New Roman" w:cs="Times New Roman"/>
            <w:color w:val="000000"/>
            <w:shd w:val="clear" w:color="auto" w:fill="FFFFFF"/>
            <w:lang w:val="en-GB"/>
          </w:rPr>
          <w:delText>, responsible for the user interface. </w:delText>
        </w:r>
        <w:r w:rsidRPr="0048176A" w:rsidDel="00ED0270">
          <w:rPr>
            <w:rStyle w:val="normaltextrun"/>
            <w:rFonts w:ascii="Times New Roman" w:hAnsi="Times New Roman" w:cs="Times New Roman"/>
            <w:lang w:val="en-GB"/>
            <w:rPrChange w:id="43" w:author="Peter Jean Paul" w:date="2025-08-30T02:05:00Z" w16du:dateUtc="2025-08-30T01:05:00Z">
              <w:rPr>
                <w:rStyle w:val="eop"/>
                <w:rFonts w:ascii="Aptos" w:hAnsi="Aptos"/>
                <w:color w:val="000000"/>
                <w:shd w:val="clear" w:color="auto" w:fill="FFFFFF"/>
              </w:rPr>
            </w:rPrChange>
          </w:rPr>
          <w:delText> </w:delText>
        </w:r>
        <w:r w:rsidRPr="0048176A" w:rsidDel="00ED0270">
          <w:rPr>
            <w:rStyle w:val="normaltextrun"/>
            <w:rFonts w:ascii="Times New Roman" w:hAnsi="Times New Roman" w:cs="Times New Roman"/>
            <w:color w:val="000000"/>
            <w:shd w:val="clear" w:color="auto" w:fill="FFFFFF"/>
            <w:lang w:val="en-GB"/>
            <w:rPrChange w:id="44" w:author="Peter Jean Paul" w:date="2025-08-30T02:05:00Z" w16du:dateUtc="2025-08-30T01:05:00Z">
              <w:rPr>
                <w:rFonts w:ascii="Times New Roman" w:hAnsi="Times New Roman" w:cs="Times New Roman"/>
              </w:rPr>
            </w:rPrChange>
          </w:rPr>
          <w:delText>U</w:delText>
        </w:r>
      </w:del>
      <w:del w:id="45" w:author="Peter Jean Paul" w:date="2025-08-30T02:06:00Z" w16du:dateUtc="2025-08-30T01:06:00Z">
        <w:r w:rsidRPr="0048176A" w:rsidDel="00ED0270">
          <w:rPr>
            <w:rStyle w:val="normaltextrun"/>
            <w:rFonts w:ascii="Times New Roman" w:hAnsi="Times New Roman" w:cs="Times New Roman"/>
            <w:color w:val="000000"/>
            <w:shd w:val="clear" w:color="auto" w:fill="FFFFFF"/>
            <w:lang w:val="en-GB"/>
            <w:rPrChange w:id="46" w:author="Peter Jean Paul" w:date="2025-08-30T02:05:00Z" w16du:dateUtc="2025-08-30T01:05:00Z">
              <w:rPr>
                <w:rFonts w:ascii="Times New Roman" w:hAnsi="Times New Roman" w:cs="Times New Roman"/>
              </w:rPr>
            </w:rPrChange>
          </w:rPr>
          <w:delText xml:space="preserve">sers </w:delText>
        </w:r>
      </w:del>
      <w:r w:rsidRPr="0048176A">
        <w:rPr>
          <w:rStyle w:val="normaltextrun"/>
          <w:rFonts w:ascii="Times New Roman" w:hAnsi="Times New Roman" w:cs="Times New Roman"/>
          <w:color w:val="000000"/>
          <w:shd w:val="clear" w:color="auto" w:fill="FFFFFF"/>
          <w:lang w:val="en-GB"/>
          <w:rPrChange w:id="47" w:author="Peter Jean Paul" w:date="2025-08-30T02:05:00Z" w16du:dateUtc="2025-08-30T01:05:00Z">
            <w:rPr>
              <w:rFonts w:ascii="Times New Roman" w:hAnsi="Times New Roman" w:cs="Times New Roman"/>
            </w:rPr>
          </w:rPrChange>
        </w:rPr>
        <w:t>can:</w:t>
      </w:r>
    </w:p>
    <w:p w14:paraId="34C800A6" w14:textId="77777777" w:rsidR="0048176A" w:rsidRPr="0048176A" w:rsidRDefault="0048176A" w:rsidP="0048176A">
      <w:pPr>
        <w:pStyle w:val="ListParagraph"/>
        <w:numPr>
          <w:ilvl w:val="0"/>
          <w:numId w:val="7"/>
        </w:numPr>
        <w:spacing w:line="360" w:lineRule="auto"/>
        <w:jc w:val="both"/>
        <w:rPr>
          <w:rFonts w:ascii="Times New Roman" w:hAnsi="Times New Roman" w:cs="Times New Roman"/>
        </w:rPr>
      </w:pPr>
      <w:r w:rsidRPr="0048176A">
        <w:rPr>
          <w:rFonts w:ascii="Times New Roman" w:hAnsi="Times New Roman" w:cs="Times New Roman"/>
        </w:rPr>
        <w:t xml:space="preserve">View </w:t>
      </w:r>
      <w:del w:id="48" w:author="Peter Jean Paul" w:date="2025-08-30T02:06:00Z" w16du:dateUtc="2025-08-30T01:06:00Z">
        <w:r w:rsidRPr="0048176A" w:rsidDel="00ED0270">
          <w:rPr>
            <w:rFonts w:ascii="Times New Roman" w:hAnsi="Times New Roman" w:cs="Times New Roman"/>
          </w:rPr>
          <w:delText>and complete sustainability actions</w:delText>
        </w:r>
      </w:del>
      <w:ins w:id="49" w:author="Peter Jean Paul" w:date="2025-08-30T02:06:00Z" w16du:dateUtc="2025-08-30T01:06:00Z">
        <w:r w:rsidRPr="0048176A">
          <w:rPr>
            <w:rFonts w:ascii="Times New Roman" w:hAnsi="Times New Roman" w:cs="Times New Roman"/>
          </w:rPr>
          <w:t>their total and redeemable points</w:t>
        </w:r>
      </w:ins>
    </w:p>
    <w:p w14:paraId="77CDBDD0" w14:textId="77777777" w:rsidR="0048176A" w:rsidRPr="0048176A" w:rsidRDefault="0048176A" w:rsidP="0048176A">
      <w:pPr>
        <w:pStyle w:val="ListParagraph"/>
        <w:numPr>
          <w:ilvl w:val="0"/>
          <w:numId w:val="7"/>
        </w:numPr>
        <w:spacing w:line="360" w:lineRule="auto"/>
        <w:jc w:val="both"/>
        <w:rPr>
          <w:ins w:id="50" w:author="Peter Jean Paul" w:date="2025-08-30T02:09:00Z" w16du:dateUtc="2025-08-30T01:09:00Z"/>
          <w:rFonts w:ascii="Times New Roman" w:hAnsi="Times New Roman" w:cs="Times New Roman"/>
        </w:rPr>
      </w:pPr>
      <w:del w:id="51" w:author="Peter Jean Paul" w:date="2025-08-30T02:08:00Z" w16du:dateUtc="2025-08-30T01:08:00Z">
        <w:r w:rsidRPr="0048176A" w:rsidDel="00ED0270">
          <w:rPr>
            <w:rFonts w:ascii="Times New Roman" w:hAnsi="Times New Roman" w:cs="Times New Roman"/>
          </w:rPr>
          <w:delText>Earn points and rewards</w:delText>
        </w:r>
      </w:del>
      <w:ins w:id="52" w:author="Peter Jean Paul" w:date="2025-08-30T02:08:00Z" w16du:dateUtc="2025-08-30T01:08:00Z">
        <w:r w:rsidRPr="0048176A">
          <w:rPr>
            <w:rFonts w:ascii="Times New Roman" w:hAnsi="Times New Roman" w:cs="Times New Roman"/>
          </w:rPr>
          <w:t>View the actions to be completed</w:t>
        </w:r>
      </w:ins>
    </w:p>
    <w:p w14:paraId="2AF7C8C7" w14:textId="77777777" w:rsidR="0048176A" w:rsidRPr="0048176A" w:rsidRDefault="0048176A" w:rsidP="0048176A">
      <w:pPr>
        <w:pStyle w:val="ListParagraph"/>
        <w:numPr>
          <w:ilvl w:val="0"/>
          <w:numId w:val="7"/>
        </w:numPr>
        <w:spacing w:line="360" w:lineRule="auto"/>
        <w:jc w:val="both"/>
        <w:rPr>
          <w:ins w:id="53" w:author="Peter Jean Paul" w:date="2025-08-30T02:09:00Z" w16du:dateUtc="2025-08-30T01:09:00Z"/>
          <w:rFonts w:ascii="Times New Roman" w:hAnsi="Times New Roman" w:cs="Times New Roman"/>
        </w:rPr>
      </w:pPr>
      <w:ins w:id="54" w:author="Peter Jean Paul" w:date="2025-08-30T02:09:00Z" w16du:dateUtc="2025-08-30T01:09:00Z">
        <w:r w:rsidRPr="0048176A">
          <w:rPr>
            <w:rFonts w:ascii="Times New Roman" w:hAnsi="Times New Roman" w:cs="Times New Roman"/>
          </w:rPr>
          <w:t>View user history of actions already completed</w:t>
        </w:r>
      </w:ins>
    </w:p>
    <w:p w14:paraId="7EDE49A3" w14:textId="77777777" w:rsidR="0048176A" w:rsidRPr="0048176A" w:rsidRDefault="0048176A" w:rsidP="0048176A">
      <w:pPr>
        <w:pStyle w:val="ListParagraph"/>
        <w:numPr>
          <w:ilvl w:val="0"/>
          <w:numId w:val="7"/>
        </w:numPr>
        <w:spacing w:line="360" w:lineRule="auto"/>
        <w:jc w:val="both"/>
        <w:rPr>
          <w:ins w:id="55" w:author="Peter Jean Paul" w:date="2025-08-30T02:09:00Z" w16du:dateUtc="2025-08-30T01:09:00Z"/>
          <w:rFonts w:ascii="Times New Roman" w:hAnsi="Times New Roman" w:cs="Times New Roman"/>
        </w:rPr>
      </w:pPr>
      <w:ins w:id="56" w:author="Peter Jean Paul" w:date="2025-08-30T02:09:00Z" w16du:dateUtc="2025-08-30T01:09:00Z">
        <w:r w:rsidRPr="0048176A">
          <w:rPr>
            <w:rFonts w:ascii="Times New Roman" w:hAnsi="Times New Roman" w:cs="Times New Roman"/>
          </w:rPr>
          <w:t>Received advice from an AI avatar as to the next best action to be completed</w:t>
        </w:r>
      </w:ins>
    </w:p>
    <w:p w14:paraId="30BC0021" w14:textId="77777777" w:rsidR="0048176A" w:rsidRPr="0048176A" w:rsidRDefault="0048176A" w:rsidP="0048176A">
      <w:pPr>
        <w:pStyle w:val="ListParagraph"/>
        <w:numPr>
          <w:ilvl w:val="0"/>
          <w:numId w:val="7"/>
        </w:numPr>
        <w:spacing w:line="360" w:lineRule="auto"/>
        <w:jc w:val="both"/>
        <w:rPr>
          <w:ins w:id="57" w:author="Peter Jean Paul" w:date="2025-08-30T02:09:00Z" w16du:dateUtc="2025-08-30T01:09:00Z"/>
          <w:rFonts w:ascii="Times New Roman" w:hAnsi="Times New Roman" w:cs="Times New Roman"/>
        </w:rPr>
      </w:pPr>
      <w:ins w:id="58" w:author="Peter Jean Paul" w:date="2025-08-30T02:09:00Z" w16du:dateUtc="2025-08-30T01:09:00Z">
        <w:r w:rsidRPr="0048176A">
          <w:rPr>
            <w:rFonts w:ascii="Times New Roman" w:hAnsi="Times New Roman" w:cs="Times New Roman"/>
          </w:rPr>
          <w:t>Make donations</w:t>
        </w:r>
      </w:ins>
    </w:p>
    <w:p w14:paraId="375DCCE1" w14:textId="77777777" w:rsidR="0048176A" w:rsidRPr="0048176A" w:rsidRDefault="0048176A" w:rsidP="0048176A">
      <w:pPr>
        <w:pStyle w:val="ListParagraph"/>
        <w:numPr>
          <w:ilvl w:val="0"/>
          <w:numId w:val="7"/>
        </w:numPr>
        <w:spacing w:line="360" w:lineRule="auto"/>
        <w:jc w:val="both"/>
        <w:rPr>
          <w:ins w:id="59" w:author="Peter Jean Paul" w:date="2025-08-30T02:10:00Z" w16du:dateUtc="2025-08-30T01:10:00Z"/>
          <w:rFonts w:ascii="Times New Roman" w:hAnsi="Times New Roman" w:cs="Times New Roman"/>
        </w:rPr>
      </w:pPr>
      <w:ins w:id="60" w:author="Peter Jean Paul" w:date="2025-08-30T02:10:00Z" w16du:dateUtc="2025-08-30T01:10:00Z">
        <w:r w:rsidRPr="0048176A">
          <w:rPr>
            <w:rFonts w:ascii="Times New Roman" w:hAnsi="Times New Roman" w:cs="Times New Roman"/>
          </w:rPr>
          <w:t>View the leaderboard showing top scoring users</w:t>
        </w:r>
      </w:ins>
    </w:p>
    <w:p w14:paraId="248993E1" w14:textId="77777777" w:rsidR="0048176A" w:rsidRPr="0048176A" w:rsidRDefault="0048176A" w:rsidP="0048176A">
      <w:pPr>
        <w:pStyle w:val="ListParagraph"/>
        <w:numPr>
          <w:ilvl w:val="0"/>
          <w:numId w:val="7"/>
        </w:numPr>
        <w:spacing w:line="360" w:lineRule="auto"/>
        <w:jc w:val="both"/>
        <w:rPr>
          <w:ins w:id="61" w:author="Peter Jean Paul" w:date="2025-08-30T02:12:00Z" w16du:dateUtc="2025-08-30T01:12:00Z"/>
          <w:rFonts w:ascii="Times New Roman" w:hAnsi="Times New Roman" w:cs="Times New Roman"/>
        </w:rPr>
      </w:pPr>
      <w:ins w:id="62" w:author="Peter Jean Paul" w:date="2025-08-30T02:10:00Z" w16du:dateUtc="2025-08-30T01:10:00Z">
        <w:r w:rsidRPr="0048176A">
          <w:rPr>
            <w:rFonts w:ascii="Times New Roman" w:hAnsi="Times New Roman" w:cs="Times New Roman"/>
          </w:rPr>
          <w:t>Receive assistance from an AI Avatar</w:t>
        </w:r>
      </w:ins>
    </w:p>
    <w:p w14:paraId="4CFAE4CC" w14:textId="77777777" w:rsidR="0048176A" w:rsidRPr="0048176A" w:rsidRDefault="0048176A" w:rsidP="0048176A">
      <w:pPr>
        <w:spacing w:line="360" w:lineRule="auto"/>
        <w:jc w:val="both"/>
        <w:rPr>
          <w:ins w:id="63" w:author="Peter Jean Paul" w:date="2025-08-30T02:13:00Z" w16du:dateUtc="2025-08-30T01:13:00Z"/>
          <w:rFonts w:ascii="Times New Roman" w:hAnsi="Times New Roman" w:cs="Times New Roman"/>
        </w:rPr>
      </w:pPr>
      <w:ins w:id="64" w:author="Peter Jean Paul" w:date="2025-08-30T02:12:00Z" w16du:dateUtc="2025-08-30T01:12:00Z">
        <w:r w:rsidRPr="0048176A">
          <w:rPr>
            <w:rFonts w:ascii="Times New Roman" w:hAnsi="Times New Roman" w:cs="Times New Roman"/>
          </w:rPr>
          <w:t>With the organization dashboard the organization can</w:t>
        </w:r>
      </w:ins>
      <w:ins w:id="65" w:author="Peter Jean Paul" w:date="2025-08-30T02:13:00Z" w16du:dateUtc="2025-08-30T01:13:00Z">
        <w:r w:rsidRPr="0048176A">
          <w:rPr>
            <w:rFonts w:ascii="Times New Roman" w:hAnsi="Times New Roman" w:cs="Times New Roman"/>
          </w:rPr>
          <w:t>:</w:t>
        </w:r>
      </w:ins>
    </w:p>
    <w:p w14:paraId="50283994" w14:textId="77777777" w:rsidR="0048176A" w:rsidRPr="0048176A" w:rsidRDefault="0048176A" w:rsidP="0048176A">
      <w:pPr>
        <w:pStyle w:val="ListParagraph"/>
        <w:numPr>
          <w:ilvl w:val="0"/>
          <w:numId w:val="14"/>
        </w:numPr>
        <w:spacing w:line="360" w:lineRule="auto"/>
        <w:jc w:val="both"/>
        <w:rPr>
          <w:ins w:id="66" w:author="Peter Jean Paul" w:date="2025-08-30T02:13:00Z" w16du:dateUtc="2025-08-30T01:13:00Z"/>
          <w:rFonts w:ascii="Times New Roman" w:hAnsi="Times New Roman" w:cs="Times New Roman"/>
          <w:rPrChange w:id="67" w:author="Peter Jean Paul" w:date="2025-08-30T02:13:00Z" w16du:dateUtc="2025-08-30T01:13:00Z">
            <w:rPr>
              <w:ins w:id="68" w:author="Peter Jean Paul" w:date="2025-08-30T02:13:00Z" w16du:dateUtc="2025-08-30T01:13:00Z"/>
            </w:rPr>
          </w:rPrChange>
        </w:rPr>
        <w:pPrChange w:id="69" w:author="Peter Jean Paul" w:date="2025-08-30T02:13:00Z" w16du:dateUtc="2025-08-30T01:13:00Z">
          <w:pPr>
            <w:spacing w:line="360" w:lineRule="auto"/>
            <w:jc w:val="both"/>
          </w:pPr>
        </w:pPrChange>
      </w:pPr>
      <w:ins w:id="70" w:author="Peter Jean Paul" w:date="2025-08-30T02:13:00Z" w16du:dateUtc="2025-08-30T01:13:00Z">
        <w:r w:rsidRPr="0048176A">
          <w:rPr>
            <w:rFonts w:ascii="Times New Roman" w:hAnsi="Times New Roman" w:cs="Times New Roman"/>
            <w:rPrChange w:id="71" w:author="Peter Jean Paul" w:date="2025-08-30T02:13:00Z" w16du:dateUtc="2025-08-30T01:13:00Z">
              <w:rPr/>
            </w:rPrChange>
          </w:rPr>
          <w:t>View aggregate performance of students</w:t>
        </w:r>
      </w:ins>
      <w:ins w:id="72" w:author="Peter Jean Paul" w:date="2025-08-30T02:14:00Z" w16du:dateUtc="2025-08-30T01:14:00Z">
        <w:r w:rsidRPr="0048176A">
          <w:rPr>
            <w:rFonts w:ascii="Times New Roman" w:hAnsi="Times New Roman" w:cs="Times New Roman"/>
          </w:rPr>
          <w:t xml:space="preserve"> across all six categories.</w:t>
        </w:r>
      </w:ins>
    </w:p>
    <w:p w14:paraId="3235C9F1" w14:textId="77777777" w:rsidR="0048176A" w:rsidRPr="0048176A" w:rsidRDefault="0048176A" w:rsidP="0048176A">
      <w:pPr>
        <w:pStyle w:val="ListParagraph"/>
        <w:numPr>
          <w:ilvl w:val="0"/>
          <w:numId w:val="14"/>
        </w:numPr>
        <w:spacing w:line="360" w:lineRule="auto"/>
        <w:jc w:val="both"/>
        <w:rPr>
          <w:ins w:id="73" w:author="Peter Jean Paul" w:date="2025-08-30T02:14:00Z" w16du:dateUtc="2025-08-30T01:14:00Z"/>
          <w:rFonts w:ascii="Times New Roman" w:hAnsi="Times New Roman" w:cs="Times New Roman"/>
        </w:rPr>
      </w:pPr>
      <w:ins w:id="74" w:author="Peter Jean Paul" w:date="2025-08-30T02:13:00Z" w16du:dateUtc="2025-08-30T01:13:00Z">
        <w:r w:rsidRPr="0048176A">
          <w:rPr>
            <w:rFonts w:ascii="Times New Roman" w:hAnsi="Times New Roman" w:cs="Times New Roman"/>
            <w:rPrChange w:id="75" w:author="Peter Jean Paul" w:date="2025-08-30T02:13:00Z" w16du:dateUtc="2025-08-30T01:13:00Z">
              <w:rPr/>
            </w:rPrChange>
          </w:rPr>
          <w:t xml:space="preserve">Receive SDG report from </w:t>
        </w:r>
        <w:del w:id="76" w:author="VAMSI KRISHNA KANCHARAPU" w:date="2025-09-01T16:55:00Z" w16du:dateUtc="2025-09-01T15:55:00Z">
          <w:r w:rsidRPr="0048176A" w:rsidDel="008722D1">
            <w:rPr>
              <w:rFonts w:ascii="Times New Roman" w:hAnsi="Times New Roman" w:cs="Times New Roman"/>
              <w:rPrChange w:id="77" w:author="Peter Jean Paul" w:date="2025-08-30T02:13:00Z" w16du:dateUtc="2025-08-30T01:13:00Z">
                <w:rPr/>
              </w:rPrChange>
            </w:rPr>
            <w:delText>openAI</w:delText>
          </w:r>
        </w:del>
      </w:ins>
      <w:ins w:id="78" w:author="VAMSI KRISHNA KANCHARAPU" w:date="2025-09-01T16:55:00Z" w16du:dateUtc="2025-09-01T15:55:00Z">
        <w:r w:rsidRPr="0048176A">
          <w:rPr>
            <w:rFonts w:ascii="Times New Roman" w:hAnsi="Times New Roman" w:cs="Times New Roman"/>
          </w:rPr>
          <w:t>OpenAI (Ollama Ai-Engine)</w:t>
        </w:r>
      </w:ins>
      <w:ins w:id="79" w:author="Peter Jean Paul" w:date="2025-08-30T02:13:00Z" w16du:dateUtc="2025-08-30T01:13:00Z">
        <w:r w:rsidRPr="0048176A">
          <w:rPr>
            <w:rFonts w:ascii="Times New Roman" w:hAnsi="Times New Roman" w:cs="Times New Roman"/>
            <w:rPrChange w:id="80" w:author="Peter Jean Paul" w:date="2025-08-30T02:13:00Z" w16du:dateUtc="2025-08-30T01:13:00Z">
              <w:rPr/>
            </w:rPrChange>
          </w:rPr>
          <w:t xml:space="preserve"> as a downloadable pdf. </w:t>
        </w:r>
      </w:ins>
      <w:ins w:id="81" w:author="Peter Jean Paul" w:date="2025-08-30T02:12:00Z" w16du:dateUtc="2025-08-30T01:12:00Z">
        <w:r w:rsidRPr="0048176A">
          <w:rPr>
            <w:rFonts w:ascii="Times New Roman" w:hAnsi="Times New Roman" w:cs="Times New Roman"/>
            <w:rPrChange w:id="82" w:author="Peter Jean Paul" w:date="2025-08-30T02:13:00Z" w16du:dateUtc="2025-08-30T01:13:00Z">
              <w:rPr/>
            </w:rPrChange>
          </w:rPr>
          <w:t xml:space="preserve"> </w:t>
        </w:r>
      </w:ins>
    </w:p>
    <w:p w14:paraId="549100F6" w14:textId="77777777" w:rsidR="0048176A" w:rsidRPr="0048176A" w:rsidRDefault="0048176A" w:rsidP="0048176A">
      <w:pPr>
        <w:pStyle w:val="ListParagraph"/>
        <w:numPr>
          <w:ilvl w:val="0"/>
          <w:numId w:val="14"/>
        </w:numPr>
        <w:spacing w:line="360" w:lineRule="auto"/>
        <w:jc w:val="both"/>
        <w:rPr>
          <w:rFonts w:ascii="Times New Roman" w:hAnsi="Times New Roman" w:cs="Times New Roman"/>
          <w:rPrChange w:id="83" w:author="Peter Jean Paul" w:date="2025-08-30T02:13:00Z" w16du:dateUtc="2025-08-30T01:13:00Z">
            <w:rPr/>
          </w:rPrChange>
        </w:rPr>
        <w:pPrChange w:id="84" w:author="Peter Jean Paul" w:date="2025-08-30T02:13:00Z" w16du:dateUtc="2025-08-30T01:13:00Z">
          <w:pPr>
            <w:pStyle w:val="ListParagraph"/>
            <w:numPr>
              <w:numId w:val="2"/>
            </w:numPr>
            <w:spacing w:line="360" w:lineRule="auto"/>
            <w:ind w:hanging="360"/>
            <w:jc w:val="both"/>
          </w:pPr>
        </w:pPrChange>
      </w:pPr>
      <w:ins w:id="85" w:author="Peter Jean Paul" w:date="2025-08-30T02:14:00Z" w16du:dateUtc="2025-08-30T01:14:00Z">
        <w:r w:rsidRPr="0048176A">
          <w:rPr>
            <w:rFonts w:ascii="Times New Roman" w:hAnsi="Times New Roman" w:cs="Times New Roman"/>
          </w:rPr>
          <w:t>View top performing student by category</w:t>
        </w:r>
      </w:ins>
    </w:p>
    <w:p w14:paraId="59DEB21C" w14:textId="77777777" w:rsidR="0048176A" w:rsidRPr="0048176A" w:rsidDel="00ED0270" w:rsidRDefault="0048176A" w:rsidP="0048176A">
      <w:pPr>
        <w:spacing w:line="360" w:lineRule="auto"/>
        <w:jc w:val="both"/>
        <w:rPr>
          <w:del w:id="86" w:author="Peter Jean Paul" w:date="2025-08-30T02:10:00Z" w16du:dateUtc="2025-08-30T01:10:00Z"/>
          <w:rFonts w:ascii="Times New Roman" w:hAnsi="Times New Roman" w:cs="Times New Roman"/>
        </w:rPr>
      </w:pPr>
      <w:del w:id="87" w:author="Peter Jean Paul" w:date="2025-08-30T02:10:00Z" w16du:dateUtc="2025-08-30T01:10:00Z">
        <w:r w:rsidRPr="0048176A" w:rsidDel="00ED0270">
          <w:rPr>
            <w:rFonts w:ascii="Times New Roman" w:hAnsi="Times New Roman" w:cs="Times New Roman"/>
          </w:rPr>
          <w:delText>Compete on leaderboards</w:delText>
        </w:r>
      </w:del>
    </w:p>
    <w:p w14:paraId="4F63C6B8" w14:textId="77777777" w:rsidR="0048176A" w:rsidRPr="0048176A" w:rsidRDefault="0048176A" w:rsidP="0048176A">
      <w:pPr>
        <w:pStyle w:val="ListParagraph"/>
        <w:spacing w:line="360" w:lineRule="auto"/>
        <w:jc w:val="both"/>
        <w:rPr>
          <w:ins w:id="88" w:author="Peter Jean Paul" w:date="2025-08-30T02:14:00Z" w16du:dateUtc="2025-08-30T01:14:00Z"/>
          <w:rFonts w:ascii="Times New Roman" w:hAnsi="Times New Roman" w:cs="Times New Roman"/>
        </w:rPr>
        <w:pPrChange w:id="89" w:author="Peter Jean Paul" w:date="2025-08-30T02:14:00Z" w16du:dateUtc="2025-08-30T01:14:00Z">
          <w:pPr>
            <w:pStyle w:val="ListParagraph"/>
            <w:numPr>
              <w:numId w:val="2"/>
            </w:numPr>
            <w:spacing w:line="360" w:lineRule="auto"/>
            <w:ind w:hanging="360"/>
            <w:jc w:val="both"/>
          </w:pPr>
        </w:pPrChange>
      </w:pPr>
    </w:p>
    <w:p w14:paraId="41CB65EC" w14:textId="77777777" w:rsidR="0048176A" w:rsidRPr="0048176A" w:rsidDel="00ED0270" w:rsidRDefault="0048176A" w:rsidP="0048176A">
      <w:pPr>
        <w:pStyle w:val="ListParagraph"/>
        <w:numPr>
          <w:ilvl w:val="0"/>
          <w:numId w:val="2"/>
        </w:numPr>
        <w:spacing w:line="360" w:lineRule="auto"/>
        <w:jc w:val="both"/>
        <w:rPr>
          <w:del w:id="90" w:author="Peter Jean Paul" w:date="2025-08-30T02:10:00Z" w16du:dateUtc="2025-08-30T01:10:00Z"/>
          <w:rFonts w:ascii="Times New Roman" w:hAnsi="Times New Roman" w:cs="Times New Roman"/>
        </w:rPr>
      </w:pPr>
      <w:del w:id="91" w:author="Peter Jean Paul" w:date="2025-08-30T02:10:00Z" w16du:dateUtc="2025-08-30T01:10:00Z">
        <w:r w:rsidRPr="0048176A" w:rsidDel="00ED0270">
          <w:rPr>
            <w:rFonts w:ascii="Times New Roman" w:hAnsi="Times New Roman" w:cs="Times New Roman"/>
          </w:rPr>
          <w:delText>Control their profile and their past.</w:delText>
        </w:r>
      </w:del>
    </w:p>
    <w:p w14:paraId="3311E9D9" w14:textId="77777777" w:rsidR="0048176A" w:rsidRPr="0048176A" w:rsidRDefault="0048176A" w:rsidP="0048176A">
      <w:pPr>
        <w:spacing w:line="360" w:lineRule="auto"/>
        <w:jc w:val="both"/>
        <w:rPr>
          <w:rFonts w:ascii="Times New Roman" w:hAnsi="Times New Roman" w:cs="Times New Roman"/>
        </w:rPr>
      </w:pPr>
      <w:r w:rsidRPr="0048176A">
        <w:rPr>
          <w:rStyle w:val="normaltextrun"/>
          <w:rFonts w:ascii="Times New Roman" w:hAnsi="Times New Roman" w:cs="Times New Roman"/>
          <w:b/>
          <w:bCs/>
          <w:color w:val="000000"/>
          <w:shd w:val="clear" w:color="auto" w:fill="FFFFFF"/>
          <w:lang w:val="en-GB"/>
        </w:rPr>
        <w:t>Backend (Server Side):</w:t>
      </w:r>
      <w:r w:rsidRPr="0048176A">
        <w:rPr>
          <w:rStyle w:val="normaltextrun"/>
          <w:rFonts w:ascii="Times New Roman" w:hAnsi="Times New Roman" w:cs="Times New Roman"/>
          <w:color w:val="000000"/>
          <w:shd w:val="clear" w:color="auto" w:fill="FFFFFF"/>
          <w:lang w:val="en-GB"/>
        </w:rPr>
        <w:t xml:space="preserve"> </w:t>
      </w:r>
      <w:r w:rsidRPr="0048176A">
        <w:rPr>
          <w:rFonts w:ascii="Times New Roman" w:hAnsi="Times New Roman" w:cs="Times New Roman"/>
          <w:rPrChange w:id="92" w:author="Peter Jean Paul" w:date="2025-08-30T02:11:00Z" w16du:dateUtc="2025-08-30T01:11:00Z">
            <w:rPr>
              <w:rStyle w:val="normaltextrun"/>
              <w:rFonts w:ascii="Aptos" w:hAnsi="Aptos"/>
              <w:color w:val="000000"/>
              <w:shd w:val="clear" w:color="auto" w:fill="FFFFFF"/>
              <w:lang w:val="en-GB"/>
            </w:rPr>
          </w:rPrChange>
        </w:rPr>
        <w:t xml:space="preserve">It is the part that works in the background, handling tasks like saving data and checking login details. It is build using the Node.js and express.js. It is </w:t>
      </w:r>
      <w:del w:id="93" w:author="Peter Jean Paul" w:date="2025-08-30T02:08:00Z" w16du:dateUtc="2025-08-30T01:08:00Z">
        <w:r w:rsidRPr="0048176A" w:rsidDel="00ED0270">
          <w:rPr>
            <w:rFonts w:ascii="Times New Roman" w:hAnsi="Times New Roman" w:cs="Times New Roman"/>
            <w:rPrChange w:id="94" w:author="Peter Jean Paul" w:date="2025-08-30T02:11:00Z" w16du:dateUtc="2025-08-30T01:11:00Z">
              <w:rPr>
                <w:rStyle w:val="normaltextrun"/>
                <w:rFonts w:ascii="Aptos" w:hAnsi="Aptos"/>
                <w:color w:val="000000"/>
                <w:shd w:val="clear" w:color="auto" w:fill="FFFFFF"/>
                <w:lang w:val="en-GB"/>
              </w:rPr>
            </w:rPrChange>
          </w:rPr>
          <w:delText xml:space="preserve">nothing but </w:delText>
        </w:r>
      </w:del>
      <w:r w:rsidRPr="0048176A">
        <w:rPr>
          <w:rFonts w:ascii="Times New Roman" w:hAnsi="Times New Roman" w:cs="Times New Roman"/>
          <w:rPrChange w:id="95" w:author="Peter Jean Paul" w:date="2025-08-30T02:11:00Z" w16du:dateUtc="2025-08-30T01:11:00Z">
            <w:rPr>
              <w:rStyle w:val="normaltextrun"/>
              <w:rFonts w:ascii="Aptos" w:hAnsi="Aptos"/>
              <w:color w:val="000000"/>
              <w:shd w:val="clear" w:color="auto" w:fill="FFFFFF"/>
              <w:lang w:val="en-GB"/>
            </w:rPr>
          </w:rPrChange>
        </w:rPr>
        <w:t>a mediator which connects the front end with the database and process requests from the front end to store in the database like checking login details, saving donations, and calculating points.</w:t>
      </w:r>
      <w:r w:rsidRPr="0048176A">
        <w:rPr>
          <w:rFonts w:ascii="Times New Roman" w:hAnsi="Times New Roman" w:cs="Times New Roman"/>
          <w:rPrChange w:id="96" w:author="Peter Jean Paul" w:date="2025-08-30T02:11:00Z" w16du:dateUtc="2025-08-30T01:11:00Z">
            <w:rPr>
              <w:rStyle w:val="eop"/>
              <w:rFonts w:ascii="Aptos" w:hAnsi="Aptos"/>
              <w:color w:val="000000"/>
              <w:shd w:val="clear" w:color="auto" w:fill="FFFFFF"/>
            </w:rPr>
          </w:rPrChange>
        </w:rPr>
        <w:t> </w:t>
      </w:r>
      <w:r w:rsidRPr="0048176A">
        <w:rPr>
          <w:rFonts w:ascii="Times New Roman" w:hAnsi="Times New Roman" w:cs="Times New Roman"/>
        </w:rPr>
        <w:t xml:space="preserve"> Authentication: A user is allowed to log in successfully with email and password. JWT (JSON Web Tokens) are provided with different access to regular users and admins.</w:t>
      </w:r>
    </w:p>
    <w:p w14:paraId="5144FEE0" w14:textId="77777777" w:rsidR="0048176A" w:rsidRPr="0048176A" w:rsidRDefault="0048176A" w:rsidP="0048176A">
      <w:pPr>
        <w:pStyle w:val="ListParagraph"/>
        <w:numPr>
          <w:ilvl w:val="0"/>
          <w:numId w:val="8"/>
        </w:numPr>
        <w:spacing w:line="360" w:lineRule="auto"/>
        <w:jc w:val="both"/>
        <w:rPr>
          <w:rFonts w:ascii="Times New Roman" w:hAnsi="Times New Roman" w:cs="Times New Roman"/>
        </w:rPr>
      </w:pPr>
      <w:r w:rsidRPr="0048176A">
        <w:rPr>
          <w:rFonts w:ascii="Times New Roman" w:hAnsi="Times New Roman" w:cs="Times New Roman"/>
        </w:rPr>
        <w:lastRenderedPageBreak/>
        <w:t xml:space="preserve">Database: Supabase (PostgreSQL) is used in the </w:t>
      </w:r>
      <w:del w:id="97" w:author="VAMSI KRISHNA KANCHARAPU" w:date="2025-09-01T16:56:00Z" w16du:dateUtc="2025-09-01T15:56:00Z">
        <w:r w:rsidRPr="0048176A" w:rsidDel="008722D1">
          <w:rPr>
            <w:rFonts w:ascii="Times New Roman" w:hAnsi="Times New Roman" w:cs="Times New Roman"/>
          </w:rPr>
          <w:delText>site</w:delText>
        </w:r>
      </w:del>
      <w:ins w:id="98" w:author="VAMSI KRISHNA KANCHARAPU" w:date="2025-09-01T16:56:00Z" w16du:dateUtc="2025-09-01T15:56:00Z">
        <w:r w:rsidRPr="0048176A">
          <w:rPr>
            <w:rFonts w:ascii="Times New Roman" w:hAnsi="Times New Roman" w:cs="Times New Roman"/>
          </w:rPr>
          <w:t>site,</w:t>
        </w:r>
      </w:ins>
      <w:r w:rsidRPr="0048176A">
        <w:rPr>
          <w:rFonts w:ascii="Times New Roman" w:hAnsi="Times New Roman" w:cs="Times New Roman"/>
        </w:rPr>
        <w:t xml:space="preserve"> and it is where structured data is stored in the form of users, actions, points and rewards.</w:t>
      </w:r>
    </w:p>
    <w:p w14:paraId="5EF2B76E" w14:textId="77777777" w:rsidR="0048176A" w:rsidRPr="0048176A" w:rsidRDefault="0048176A" w:rsidP="0048176A">
      <w:pPr>
        <w:pStyle w:val="ListParagraph"/>
        <w:numPr>
          <w:ilvl w:val="0"/>
          <w:numId w:val="8"/>
        </w:numPr>
        <w:spacing w:line="360" w:lineRule="auto"/>
        <w:jc w:val="both"/>
        <w:rPr>
          <w:rFonts w:ascii="Times New Roman" w:hAnsi="Times New Roman" w:cs="Times New Roman"/>
        </w:rPr>
      </w:pPr>
      <w:r w:rsidRPr="0048176A">
        <w:rPr>
          <w:rFonts w:ascii="Times New Roman" w:hAnsi="Times New Roman" w:cs="Times New Roman"/>
        </w:rPr>
        <w:t xml:space="preserve">Live activity: It can be used to track and update the activity in real-time with </w:t>
      </w:r>
      <w:del w:id="99" w:author="VAMSI KRISHNA KANCHARAPU" w:date="2025-09-01T16:56:00Z" w16du:dateUtc="2025-09-01T15:56:00Z">
        <w:r w:rsidRPr="0048176A" w:rsidDel="008722D1">
          <w:rPr>
            <w:rFonts w:ascii="Times New Roman" w:hAnsi="Times New Roman" w:cs="Times New Roman"/>
          </w:rPr>
          <w:delText>WebSockets</w:delText>
        </w:r>
      </w:del>
      <w:ins w:id="100" w:author="VAMSI KRISHNA KANCHARAPU" w:date="2025-09-01T16:56:00Z" w16du:dateUtc="2025-09-01T15:56:00Z">
        <w:r w:rsidRPr="0048176A">
          <w:rPr>
            <w:rFonts w:ascii="Times New Roman" w:hAnsi="Times New Roman" w:cs="Times New Roman"/>
          </w:rPr>
          <w:t>WebSocket’s</w:t>
        </w:r>
      </w:ins>
      <w:r w:rsidRPr="0048176A">
        <w:rPr>
          <w:rFonts w:ascii="Times New Roman" w:hAnsi="Times New Roman" w:cs="Times New Roman"/>
        </w:rPr>
        <w:t xml:space="preserve"> and Cloud Messaging.</w:t>
      </w:r>
    </w:p>
    <w:p w14:paraId="2073F1EC" w14:textId="77777777" w:rsidR="0048176A" w:rsidRPr="0048176A" w:rsidRDefault="0048176A" w:rsidP="0048176A">
      <w:pPr>
        <w:pStyle w:val="ListParagraph"/>
        <w:numPr>
          <w:ilvl w:val="0"/>
          <w:numId w:val="8"/>
        </w:numPr>
        <w:spacing w:line="360" w:lineRule="auto"/>
        <w:jc w:val="both"/>
        <w:rPr>
          <w:rFonts w:ascii="Times New Roman" w:hAnsi="Times New Roman" w:cs="Times New Roman"/>
        </w:rPr>
      </w:pPr>
      <w:r w:rsidRPr="0048176A">
        <w:rPr>
          <w:rFonts w:ascii="Times New Roman" w:hAnsi="Times New Roman" w:cs="Times New Roman"/>
        </w:rPr>
        <w:t xml:space="preserve">Analytics and Reports: Live reporting systems are used to generate SDG </w:t>
      </w:r>
      <w:del w:id="101" w:author="Peter Jean Paul" w:date="2025-08-30T02:11:00Z" w16du:dateUtc="2025-08-30T01:11:00Z">
        <w:r w:rsidRPr="0048176A" w:rsidDel="00ED0270">
          <w:rPr>
            <w:rFonts w:ascii="Times New Roman" w:hAnsi="Times New Roman" w:cs="Times New Roman"/>
          </w:rPr>
          <w:delText>document</w:delText>
        </w:r>
      </w:del>
      <w:ins w:id="102" w:author="Peter Jean Paul" w:date="2025-08-30T02:11:00Z" w16du:dateUtc="2025-08-30T01:11:00Z">
        <w:r w:rsidRPr="0048176A">
          <w:rPr>
            <w:rFonts w:ascii="Times New Roman" w:hAnsi="Times New Roman" w:cs="Times New Roman"/>
          </w:rPr>
          <w:t>documents for organization user.</w:t>
        </w:r>
      </w:ins>
      <w:del w:id="103" w:author="Peter Jean Paul" w:date="2025-08-30T02:11:00Z" w16du:dateUtc="2025-08-30T01:11:00Z">
        <w:r w:rsidRPr="0048176A" w:rsidDel="00ED0270">
          <w:rPr>
            <w:rFonts w:ascii="Times New Roman" w:hAnsi="Times New Roman" w:cs="Times New Roman"/>
          </w:rPr>
          <w:delText>.</w:delText>
        </w:r>
      </w:del>
    </w:p>
    <w:p w14:paraId="1B14A0FC" w14:textId="77777777" w:rsidR="0048176A" w:rsidRPr="0048176A" w:rsidRDefault="0048176A" w:rsidP="0048176A">
      <w:pPr>
        <w:pStyle w:val="ListParagraph"/>
        <w:numPr>
          <w:ilvl w:val="0"/>
          <w:numId w:val="8"/>
        </w:numPr>
        <w:spacing w:line="360" w:lineRule="auto"/>
        <w:jc w:val="both"/>
        <w:rPr>
          <w:rFonts w:ascii="Times New Roman" w:hAnsi="Times New Roman" w:cs="Times New Roman"/>
        </w:rPr>
      </w:pPr>
      <w:r w:rsidRPr="0048176A">
        <w:rPr>
          <w:rFonts w:ascii="Times New Roman" w:hAnsi="Times New Roman" w:cs="Times New Roman"/>
        </w:rPr>
        <w:t>API Integration: APIs enable the mobile app and the site to have the same real-time data hence actions performed on one platform are reflected to the other.</w:t>
      </w:r>
    </w:p>
    <w:p w14:paraId="0170AA82" w14:textId="77777777" w:rsidR="0048176A" w:rsidRPr="0048176A" w:rsidRDefault="0048176A" w:rsidP="0048176A">
      <w:pPr>
        <w:spacing w:line="360" w:lineRule="auto"/>
        <w:jc w:val="both"/>
        <w:rPr>
          <w:rFonts w:ascii="Times New Roman" w:hAnsi="Times New Roman" w:cs="Times New Roman"/>
        </w:rPr>
      </w:pPr>
      <w:r w:rsidRPr="0048176A">
        <w:rPr>
          <w:rStyle w:val="normaltextrun"/>
          <w:rFonts w:ascii="Times New Roman" w:hAnsi="Times New Roman" w:cs="Times New Roman"/>
          <w:b/>
          <w:bCs/>
          <w:color w:val="000000"/>
          <w:shd w:val="clear" w:color="auto" w:fill="FFFFFF"/>
          <w:lang w:val="en-GB"/>
        </w:rPr>
        <w:t>Database (Where data is stored):</w:t>
      </w:r>
      <w:r w:rsidRPr="0048176A">
        <w:rPr>
          <w:rStyle w:val="normaltextrun"/>
          <w:rFonts w:ascii="Times New Roman" w:hAnsi="Times New Roman" w:cs="Times New Roman"/>
          <w:color w:val="000000"/>
          <w:shd w:val="clear" w:color="auto" w:fill="FFFFFF"/>
          <w:lang w:val="en-GB"/>
        </w:rPr>
        <w:t xml:space="preserve"> The database is where all the information like donations, user account details, forms and page details </w:t>
      </w:r>
      <w:del w:id="104" w:author="Peter Jean Paul" w:date="2025-08-30T02:15:00Z" w16du:dateUtc="2025-08-30T01:15:00Z">
        <w:r w:rsidRPr="0048176A" w:rsidDel="004747AC">
          <w:rPr>
            <w:rStyle w:val="normaltextrun"/>
            <w:rFonts w:ascii="Times New Roman" w:hAnsi="Times New Roman" w:cs="Times New Roman"/>
            <w:color w:val="000000"/>
            <w:shd w:val="clear" w:color="auto" w:fill="FFFFFF"/>
            <w:lang w:val="en-GB"/>
          </w:rPr>
          <w:delText xml:space="preserve">will </w:delText>
        </w:r>
      </w:del>
      <w:ins w:id="105" w:author="Peter Jean Paul" w:date="2025-08-30T02:15:00Z" w16du:dateUtc="2025-08-30T01:15:00Z">
        <w:r w:rsidRPr="0048176A">
          <w:rPr>
            <w:rStyle w:val="normaltextrun"/>
            <w:rFonts w:ascii="Times New Roman" w:hAnsi="Times New Roman" w:cs="Times New Roman"/>
            <w:color w:val="000000"/>
            <w:shd w:val="clear" w:color="auto" w:fill="FFFFFF"/>
            <w:lang w:val="en-GB"/>
          </w:rPr>
          <w:t xml:space="preserve">are </w:t>
        </w:r>
      </w:ins>
      <w:r w:rsidRPr="0048176A">
        <w:rPr>
          <w:rStyle w:val="normaltextrun"/>
          <w:rFonts w:ascii="Times New Roman" w:hAnsi="Times New Roman" w:cs="Times New Roman"/>
          <w:color w:val="000000"/>
          <w:shd w:val="clear" w:color="auto" w:fill="FFFFFF"/>
          <w:lang w:val="en-GB"/>
        </w:rPr>
        <w:t xml:space="preserve">store </w:t>
      </w:r>
      <w:del w:id="106" w:author="Peter Jean Paul" w:date="2025-08-30T02:15:00Z" w16du:dateUtc="2025-08-30T01:15:00Z">
        <w:r w:rsidRPr="0048176A" w:rsidDel="004747AC">
          <w:rPr>
            <w:rStyle w:val="normaltextrun"/>
            <w:rFonts w:ascii="Times New Roman" w:hAnsi="Times New Roman" w:cs="Times New Roman"/>
            <w:color w:val="000000"/>
            <w:shd w:val="clear" w:color="auto" w:fill="FFFFFF"/>
            <w:lang w:val="en-GB"/>
          </w:rPr>
          <w:delText xml:space="preserve">safely </w:delText>
        </w:r>
      </w:del>
      <w:ins w:id="107" w:author="Peter Jean Paul" w:date="2025-08-30T02:15:00Z" w16du:dateUtc="2025-08-30T01:15:00Z">
        <w:del w:id="108" w:author="VAMSI KRISHNA KANCHARAPU" w:date="2025-09-01T16:56:00Z" w16du:dateUtc="2025-09-01T15:56:00Z">
          <w:r w:rsidRPr="0048176A" w:rsidDel="008722D1">
            <w:rPr>
              <w:rStyle w:val="normaltextrun"/>
              <w:rFonts w:ascii="Times New Roman" w:hAnsi="Times New Roman" w:cs="Times New Roman"/>
              <w:color w:val="000000"/>
              <w:shd w:val="clear" w:color="auto" w:fill="FFFFFF"/>
              <w:lang w:val="en-GB"/>
            </w:rPr>
            <w:delText>securey</w:delText>
          </w:r>
        </w:del>
      </w:ins>
      <w:ins w:id="109" w:author="VAMSI KRISHNA KANCHARAPU" w:date="2025-09-01T16:56:00Z" w16du:dateUtc="2025-09-01T15:56:00Z">
        <w:r w:rsidRPr="0048176A">
          <w:rPr>
            <w:rStyle w:val="normaltextrun"/>
            <w:rFonts w:ascii="Times New Roman" w:hAnsi="Times New Roman" w:cs="Times New Roman"/>
            <w:color w:val="000000"/>
            <w:shd w:val="clear" w:color="auto" w:fill="FFFFFF"/>
            <w:lang w:val="en-GB"/>
          </w:rPr>
          <w:t>securely</w:t>
        </w:r>
      </w:ins>
      <w:ins w:id="110" w:author="Peter Jean Paul" w:date="2025-08-30T02:15:00Z" w16du:dateUtc="2025-08-30T01:15:00Z">
        <w:r w:rsidRPr="0048176A">
          <w:rPr>
            <w:rStyle w:val="normaltextrun"/>
            <w:rFonts w:ascii="Times New Roman" w:hAnsi="Times New Roman" w:cs="Times New Roman"/>
            <w:color w:val="000000"/>
            <w:shd w:val="clear" w:color="auto" w:fill="FFFFFF"/>
            <w:lang w:val="en-GB"/>
          </w:rPr>
          <w:t xml:space="preserve"> </w:t>
        </w:r>
      </w:ins>
      <w:r w:rsidRPr="0048176A">
        <w:rPr>
          <w:rStyle w:val="normaltextrun"/>
          <w:rFonts w:ascii="Times New Roman" w:hAnsi="Times New Roman" w:cs="Times New Roman"/>
          <w:color w:val="000000"/>
          <w:shd w:val="clear" w:color="auto" w:fill="FFFFFF"/>
          <w:lang w:val="en-GB"/>
        </w:rPr>
        <w:t xml:space="preserve">in the form of tables. </w:t>
      </w:r>
      <w:del w:id="111" w:author="Peter Jean Paul" w:date="2025-08-30T02:15:00Z" w16du:dateUtc="2025-08-30T01:15:00Z">
        <w:r w:rsidRPr="0048176A" w:rsidDel="004747AC">
          <w:rPr>
            <w:rStyle w:val="normaltextrun"/>
            <w:rFonts w:ascii="Times New Roman" w:hAnsi="Times New Roman" w:cs="Times New Roman"/>
            <w:color w:val="000000"/>
            <w:shd w:val="clear" w:color="auto" w:fill="FFFFFF"/>
            <w:lang w:val="en-GB"/>
          </w:rPr>
          <w:delText xml:space="preserve">Every table contains table names, Rows, Columns. </w:delText>
        </w:r>
      </w:del>
      <w:r w:rsidRPr="0048176A">
        <w:rPr>
          <w:rStyle w:val="normaltextrun"/>
          <w:rFonts w:ascii="Times New Roman" w:hAnsi="Times New Roman" w:cs="Times New Roman"/>
          <w:color w:val="000000"/>
          <w:shd w:val="clear" w:color="auto" w:fill="FFFFFF"/>
          <w:lang w:val="en-GB"/>
        </w:rPr>
        <w:t xml:space="preserve">This website stores the data in Supabase, which helps manage </w:t>
      </w:r>
      <w:del w:id="112" w:author="Peter Jean Paul" w:date="2025-08-30T02:15:00Z" w16du:dateUtc="2025-08-30T01:15:00Z">
        <w:r w:rsidRPr="0048176A" w:rsidDel="004747AC">
          <w:rPr>
            <w:rStyle w:val="normaltextrun"/>
            <w:rFonts w:ascii="Times New Roman" w:hAnsi="Times New Roman" w:cs="Times New Roman"/>
            <w:color w:val="000000"/>
            <w:shd w:val="clear" w:color="auto" w:fill="FFFFFF"/>
            <w:lang w:val="en-GB"/>
          </w:rPr>
          <w:delText xml:space="preserve">the data properly </w:delText>
        </w:r>
      </w:del>
      <w:r w:rsidRPr="0048176A">
        <w:rPr>
          <w:rStyle w:val="normaltextrun"/>
          <w:rFonts w:ascii="Times New Roman" w:hAnsi="Times New Roman" w:cs="Times New Roman"/>
          <w:color w:val="000000"/>
          <w:shd w:val="clear" w:color="auto" w:fill="FFFFFF"/>
          <w:lang w:val="en-GB"/>
        </w:rPr>
        <w:t xml:space="preserve">and update </w:t>
      </w:r>
      <w:del w:id="113" w:author="Peter Jean Paul" w:date="2025-08-30T02:15:00Z" w16du:dateUtc="2025-08-30T01:15:00Z">
        <w:r w:rsidRPr="0048176A" w:rsidDel="004747AC">
          <w:rPr>
            <w:rStyle w:val="normaltextrun"/>
            <w:rFonts w:ascii="Times New Roman" w:hAnsi="Times New Roman" w:cs="Times New Roman"/>
            <w:color w:val="000000"/>
            <w:shd w:val="clear" w:color="auto" w:fill="FFFFFF"/>
            <w:lang w:val="en-GB"/>
          </w:rPr>
          <w:delText xml:space="preserve">things </w:delText>
        </w:r>
      </w:del>
      <w:ins w:id="114" w:author="Peter Jean Paul" w:date="2025-08-30T02:15:00Z" w16du:dateUtc="2025-08-30T01:15:00Z">
        <w:r w:rsidRPr="0048176A">
          <w:rPr>
            <w:rStyle w:val="normaltextrun"/>
            <w:rFonts w:ascii="Times New Roman" w:hAnsi="Times New Roman" w:cs="Times New Roman"/>
            <w:color w:val="000000"/>
            <w:shd w:val="clear" w:color="auto" w:fill="FFFFFF"/>
            <w:lang w:val="en-GB"/>
          </w:rPr>
          <w:t xml:space="preserve">data </w:t>
        </w:r>
      </w:ins>
      <w:r w:rsidRPr="0048176A">
        <w:rPr>
          <w:rStyle w:val="normaltextrun"/>
          <w:rFonts w:ascii="Times New Roman" w:hAnsi="Times New Roman" w:cs="Times New Roman"/>
          <w:color w:val="000000"/>
          <w:shd w:val="clear" w:color="auto" w:fill="FFFFFF"/>
          <w:lang w:val="en-GB"/>
        </w:rPr>
        <w:t>in real time. </w:t>
      </w:r>
      <w:r w:rsidRPr="0048176A">
        <w:rPr>
          <w:rStyle w:val="eop"/>
          <w:rFonts w:ascii="Times New Roman" w:hAnsi="Times New Roman" w:cs="Times New Roman"/>
          <w:color w:val="000000"/>
          <w:shd w:val="clear" w:color="auto" w:fill="FFFFFF"/>
        </w:rPr>
        <w:t> </w:t>
      </w:r>
    </w:p>
    <w:p w14:paraId="5A49F13A" w14:textId="77777777" w:rsidR="0048176A" w:rsidRPr="0048176A" w:rsidDel="00D53BAF" w:rsidRDefault="0048176A" w:rsidP="00AF6C66">
      <w:pPr>
        <w:pStyle w:val="Heading2"/>
        <w:rPr>
          <w:del w:id="115" w:author="Peter Jean Paul" w:date="2025-08-30T02:40:00Z" w16du:dateUtc="2025-08-30T01:40:00Z"/>
          <w:b/>
          <w:bCs/>
        </w:rPr>
        <w:pPrChange w:id="116" w:author="VAMSI KRISHNA KANCHARAPU" w:date="2025-09-01T17:27:00Z" w16du:dateUtc="2025-09-01T16:27:00Z">
          <w:pPr>
            <w:spacing w:line="360" w:lineRule="auto"/>
            <w:jc w:val="both"/>
          </w:pPr>
        </w:pPrChange>
      </w:pPr>
      <w:del w:id="117" w:author="Peter Jean Paul" w:date="2025-08-30T02:40:00Z" w16du:dateUtc="2025-08-30T01:40:00Z">
        <w:r w:rsidRPr="0048176A" w:rsidDel="00D53BAF">
          <w:rPr>
            <w:rPrChange w:id="118" w:author="Peter Jean Paul" w:date="2025-08-30T02:16:00Z" w16du:dateUtc="2025-08-30T01:16:00Z">
              <w:rPr>
                <w:rFonts w:ascii="Times New Roman" w:hAnsi="Times New Roman" w:cs="Times New Roman"/>
                <w:b/>
                <w:bCs/>
              </w:rPr>
            </w:rPrChange>
          </w:rPr>
          <w:delText>Security and Privacy</w:delText>
        </w:r>
      </w:del>
      <w:del w:id="119" w:author="Peter Jean Paul" w:date="2025-08-30T02:16:00Z" w16du:dateUtc="2025-08-30T01:16:00Z">
        <w:r w:rsidRPr="0048176A" w:rsidDel="004747AC">
          <w:rPr>
            <w:rPrChange w:id="120" w:author="Peter Jean Paul" w:date="2025-08-30T02:16:00Z" w16du:dateUtc="2025-08-30T01:16:00Z">
              <w:rPr>
                <w:rFonts w:ascii="Times New Roman" w:hAnsi="Times New Roman" w:cs="Times New Roman"/>
                <w:b/>
                <w:bCs/>
              </w:rPr>
            </w:rPrChange>
          </w:rPr>
          <w:delText>:</w:delText>
        </w:r>
      </w:del>
    </w:p>
    <w:p w14:paraId="61B81A28" w14:textId="77777777" w:rsidR="0048176A" w:rsidRPr="0048176A" w:rsidDel="004747AC" w:rsidRDefault="0048176A" w:rsidP="00AF6C66">
      <w:pPr>
        <w:pStyle w:val="Heading2"/>
        <w:rPr>
          <w:del w:id="121" w:author="Peter Jean Paul" w:date="2025-08-30T02:17:00Z" w16du:dateUtc="2025-08-30T01:17:00Z"/>
        </w:rPr>
        <w:pPrChange w:id="122" w:author="VAMSI KRISHNA KANCHARAPU" w:date="2025-09-01T17:27:00Z" w16du:dateUtc="2025-09-01T16:27:00Z">
          <w:pPr>
            <w:spacing w:line="360" w:lineRule="auto"/>
            <w:jc w:val="both"/>
          </w:pPr>
        </w:pPrChange>
      </w:pPr>
      <w:del w:id="123" w:author="Peter Jean Paul" w:date="2025-08-30T02:17:00Z" w16du:dateUtc="2025-08-30T01:17:00Z">
        <w:r w:rsidRPr="0048176A" w:rsidDel="004747AC">
          <w:delText>Security was a great point:</w:delText>
        </w:r>
      </w:del>
    </w:p>
    <w:p w14:paraId="6ED05EE6" w14:textId="77777777" w:rsidR="0048176A" w:rsidRPr="0048176A" w:rsidDel="00D53BAF" w:rsidRDefault="0048176A" w:rsidP="00AF6C66">
      <w:pPr>
        <w:pStyle w:val="Heading2"/>
        <w:rPr>
          <w:del w:id="124" w:author="Peter Jean Paul" w:date="2025-08-30T02:40:00Z" w16du:dateUtc="2025-08-30T01:40:00Z"/>
        </w:rPr>
        <w:pPrChange w:id="125" w:author="VAMSI KRISHNA KANCHARAPU" w:date="2025-09-01T17:27:00Z" w16du:dateUtc="2025-09-01T16:27:00Z">
          <w:pPr>
            <w:pStyle w:val="ListParagraph"/>
            <w:numPr>
              <w:numId w:val="4"/>
            </w:numPr>
            <w:spacing w:line="360" w:lineRule="auto"/>
            <w:ind w:hanging="360"/>
          </w:pPr>
        </w:pPrChange>
      </w:pPr>
      <w:del w:id="126" w:author="Peter Jean Paul" w:date="2025-08-30T02:40:00Z" w16du:dateUtc="2025-08-30T01:40:00Z">
        <w:r w:rsidRPr="0048176A" w:rsidDel="00D53BAF">
          <w:delText>All information is encrypted (while stored as well as while shared).</w:delText>
        </w:r>
      </w:del>
    </w:p>
    <w:p w14:paraId="4AD58CBF" w14:textId="77777777" w:rsidR="0048176A" w:rsidRPr="0048176A" w:rsidDel="00D53BAF" w:rsidRDefault="0048176A" w:rsidP="00AF6C66">
      <w:pPr>
        <w:pStyle w:val="Heading2"/>
        <w:rPr>
          <w:del w:id="127" w:author="Peter Jean Paul" w:date="2025-08-30T02:40:00Z" w16du:dateUtc="2025-08-30T01:40:00Z"/>
        </w:rPr>
        <w:pPrChange w:id="128" w:author="VAMSI KRISHNA KANCHARAPU" w:date="2025-09-01T17:27:00Z" w16du:dateUtc="2025-09-01T16:27:00Z">
          <w:pPr>
            <w:pStyle w:val="ListParagraph"/>
            <w:numPr>
              <w:numId w:val="4"/>
            </w:numPr>
            <w:spacing w:line="360" w:lineRule="auto"/>
            <w:ind w:hanging="360"/>
          </w:pPr>
        </w:pPrChange>
      </w:pPr>
      <w:del w:id="129" w:author="Peter Jean Paul" w:date="2025-08-30T02:17:00Z" w16du:dateUtc="2025-08-30T01:17:00Z">
        <w:r w:rsidRPr="0048176A" w:rsidDel="004747AC">
          <w:rPr>
            <w:noProof/>
          </w:rPr>
          <w:drawing>
            <wp:anchor distT="0" distB="0" distL="114300" distR="114300" simplePos="0" relativeHeight="251662336" behindDoc="0" locked="0" layoutInCell="1" allowOverlap="1" wp14:anchorId="79435A9C" wp14:editId="27F7FA73">
              <wp:simplePos x="0" y="0"/>
              <wp:positionH relativeFrom="column">
                <wp:posOffset>-186612</wp:posOffset>
              </wp:positionH>
              <wp:positionV relativeFrom="paragraph">
                <wp:posOffset>375285</wp:posOffset>
              </wp:positionV>
              <wp:extent cx="6475095" cy="2426335"/>
              <wp:effectExtent l="0" t="0" r="1905" b="0"/>
              <wp:wrapSquare wrapText="bothSides"/>
              <wp:docPr id="179264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49644"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5095" cy="2426335"/>
                      </a:xfrm>
                      <a:prstGeom prst="rect">
                        <a:avLst/>
                      </a:prstGeom>
                      <a:noFill/>
                      <a:ln>
                        <a:noFill/>
                      </a:ln>
                    </pic:spPr>
                  </pic:pic>
                </a:graphicData>
              </a:graphic>
              <wp14:sizeRelH relativeFrom="page">
                <wp14:pctWidth>0</wp14:pctWidth>
              </wp14:sizeRelH>
              <wp14:sizeRelV relativeFrom="page">
                <wp14:pctHeight>0</wp14:pctHeight>
              </wp14:sizeRelV>
            </wp:anchor>
          </w:drawing>
        </w:r>
      </w:del>
      <w:del w:id="130" w:author="Peter Jean Paul" w:date="2025-08-30T02:40:00Z" w16du:dateUtc="2025-08-30T01:40:00Z">
        <w:r w:rsidRPr="0048176A" w:rsidDel="00D53BAF">
          <w:delText>Role-based access prevents unauthorized access.</w:delText>
        </w:r>
        <w:r w:rsidRPr="0048176A" w:rsidDel="00D53BAF">
          <w:rPr>
            <w:highlight w:val="yellow"/>
            <w:rPrChange w:id="131" w:author="Peter Jean Paul" w:date="2025-08-30T02:17:00Z" w16du:dateUtc="2025-08-30T01:17:00Z">
              <w:rPr/>
            </w:rPrChange>
          </w:rPr>
          <w:fldChar w:fldCharType="begin"/>
        </w:r>
        <w:r w:rsidRPr="0048176A" w:rsidDel="00D53BAF">
          <w:rPr>
            <w:highlight w:val="yellow"/>
            <w:rPrChange w:id="132" w:author="Peter Jean Paul" w:date="2025-08-30T02:17:00Z" w16du:dateUtc="2025-08-30T01:17:00Z">
              <w:rPr/>
            </w:rPrChange>
          </w:rPr>
          <w:delInstrText xml:space="preserve"> INCLUDEPICTURE "https://documents.lucid.app/documents/50f0ed53-0dd4-427f-a807-a71ce3a5989d/pages/0_0?a=2728&amp;x=-507&amp;y=-515&amp;w=3177&amp;h=1190&amp;store=1&amp;accept=image%2F*&amp;auth=LCA%2021c6be4e9fdae0669e076a21293441b8684676606cf1a0ad4c72ab5a0d7dc5ed-ts%3D1756401648" \* MERGEFORMATINET </w:delInstrText>
        </w:r>
        <w:r w:rsidRPr="0048176A" w:rsidDel="00D53BAF">
          <w:rPr>
            <w:highlight w:val="yellow"/>
            <w:rPrChange w:id="133" w:author="Peter Jean Paul" w:date="2025-08-30T02:17:00Z" w16du:dateUtc="2025-08-30T01:17:00Z">
              <w:rPr/>
            </w:rPrChange>
          </w:rPr>
          <w:fldChar w:fldCharType="separate"/>
        </w:r>
        <w:r w:rsidRPr="0048176A" w:rsidDel="00D53BAF">
          <w:rPr>
            <w:highlight w:val="yellow"/>
            <w:rPrChange w:id="134" w:author="Peter Jean Paul" w:date="2025-08-30T02:17:00Z" w16du:dateUtc="2025-08-30T01:17:00Z">
              <w:rPr/>
            </w:rPrChange>
          </w:rPr>
          <w:fldChar w:fldCharType="end"/>
        </w:r>
      </w:del>
    </w:p>
    <w:p w14:paraId="7D856A80" w14:textId="77777777" w:rsidR="0048176A" w:rsidRPr="0048176A" w:rsidRDefault="0048176A" w:rsidP="00AF6C66">
      <w:pPr>
        <w:pStyle w:val="Heading2"/>
      </w:pPr>
      <w:del w:id="135" w:author="Peter Jean Paul" w:date="2025-08-30T02:19:00Z" w16du:dateUtc="2025-08-30T01:19:00Z">
        <w:r w:rsidRPr="0048176A" w:rsidDel="004747AC">
          <w:delText>4</w:delText>
        </w:r>
      </w:del>
      <w:bookmarkStart w:id="136" w:name="_Toc207677309"/>
      <w:ins w:id="137" w:author="Peter Jean Paul" w:date="2025-08-30T02:19:00Z" w16du:dateUtc="2025-08-30T01:19:00Z">
        <w:r w:rsidRPr="0048176A">
          <w:t>6.1.</w:t>
        </w:r>
      </w:ins>
      <w:ins w:id="138" w:author="Peter Jean Paul" w:date="2025-08-30T02:40:00Z" w16du:dateUtc="2025-08-30T01:40:00Z">
        <w:r w:rsidRPr="0048176A">
          <w:t>2</w:t>
        </w:r>
      </w:ins>
      <w:del w:id="139" w:author="Peter Jean Paul" w:date="2025-08-30T02:19:00Z" w16du:dateUtc="2025-08-30T01:19:00Z">
        <w:r w:rsidRPr="0048176A" w:rsidDel="004747AC">
          <w:delText>.2</w:delText>
        </w:r>
      </w:del>
      <w:r w:rsidRPr="0048176A">
        <w:t xml:space="preserve"> </w:t>
      </w:r>
      <w:del w:id="140" w:author="Peter Jean Paul" w:date="2025-08-30T02:18:00Z" w16du:dateUtc="2025-08-30T01:18:00Z">
        <w:r w:rsidRPr="0048176A" w:rsidDel="004747AC">
          <w:delText xml:space="preserve">Updated </w:delText>
        </w:r>
      </w:del>
      <w:r w:rsidRPr="0048176A">
        <w:t>Website Layout and Workflow</w:t>
      </w:r>
      <w:bookmarkEnd w:id="136"/>
    </w:p>
    <w:p w14:paraId="0253BF05" w14:textId="77777777" w:rsidR="0048176A" w:rsidRPr="0048176A" w:rsidRDefault="0048176A" w:rsidP="0048176A">
      <w:pPr>
        <w:spacing w:line="360" w:lineRule="auto"/>
        <w:jc w:val="both"/>
        <w:rPr>
          <w:ins w:id="141" w:author="Peter Jean Paul" w:date="2025-08-30T02:17:00Z" w16du:dateUtc="2025-08-30T01:17:00Z"/>
          <w:rFonts w:ascii="Times New Roman" w:hAnsi="Times New Roman" w:cs="Times New Roman"/>
        </w:rPr>
      </w:pPr>
      <w:r w:rsidRPr="0048176A">
        <w:rPr>
          <w:rFonts w:ascii="Times New Roman" w:hAnsi="Times New Roman" w:cs="Times New Roman"/>
        </w:rPr>
        <w:t>The site is divided into two large parts, User Dashboard and Admin Dashboard</w:t>
      </w:r>
    </w:p>
    <w:p w14:paraId="61D3C25C" w14:textId="77777777" w:rsidR="0048176A" w:rsidRPr="0048176A" w:rsidDel="004747AC" w:rsidRDefault="0048176A" w:rsidP="0048176A">
      <w:pPr>
        <w:spacing w:line="360" w:lineRule="auto"/>
        <w:jc w:val="both"/>
        <w:rPr>
          <w:del w:id="142" w:author="Peter Jean Paul" w:date="2025-08-30T02:18:00Z" w16du:dateUtc="2025-08-30T01:18:00Z"/>
          <w:rFonts w:ascii="Times New Roman" w:hAnsi="Times New Roman" w:cs="Times New Roman"/>
        </w:rPr>
      </w:pPr>
    </w:p>
    <w:p w14:paraId="13D42F53" w14:textId="77777777" w:rsidR="0048176A" w:rsidRDefault="0048176A" w:rsidP="0048176A">
      <w:pPr>
        <w:spacing w:line="360" w:lineRule="auto"/>
        <w:jc w:val="both"/>
        <w:rPr>
          <w:rFonts w:ascii="Times New Roman" w:hAnsi="Times New Roman" w:cs="Times New Roman"/>
          <w:b/>
          <w:bCs/>
        </w:rPr>
      </w:pPr>
      <w:r w:rsidRPr="0048176A">
        <w:rPr>
          <w:rFonts w:ascii="Times New Roman" w:hAnsi="Times New Roman" w:cs="Times New Roman"/>
          <w:b/>
          <w:bCs/>
        </w:rPr>
        <w:t>User Dashboard Features</w:t>
      </w:r>
      <w:del w:id="143" w:author="Peter Jean Paul" w:date="2025-08-30T02:19:00Z" w16du:dateUtc="2025-08-30T01:19:00Z">
        <w:r w:rsidRPr="0048176A" w:rsidDel="004747AC">
          <w:rPr>
            <w:rFonts w:ascii="Times New Roman" w:hAnsi="Times New Roman" w:cs="Times New Roman"/>
            <w:b/>
            <w:bCs/>
          </w:rPr>
          <w:delText>:</w:delText>
        </w:r>
      </w:del>
    </w:p>
    <w:p w14:paraId="1BD81F3F" w14:textId="338233B0" w:rsidR="0094549D" w:rsidRPr="0094549D" w:rsidRDefault="0094549D" w:rsidP="0094549D">
      <w:pPr>
        <w:spacing w:line="360" w:lineRule="auto"/>
        <w:jc w:val="both"/>
        <w:rPr>
          <w:rFonts w:ascii="Times New Roman" w:hAnsi="Times New Roman" w:cs="Times New Roman"/>
        </w:rPr>
      </w:pPr>
      <w:r w:rsidRPr="0094549D">
        <w:rPr>
          <w:rFonts w:ascii="Times New Roman" w:hAnsi="Times New Roman" w:cs="Times New Roman"/>
        </w:rPr>
        <w:t>The user dashboard provides a personalized and interactive interface for</w:t>
      </w:r>
      <w:r>
        <w:rPr>
          <w:rFonts w:ascii="Times New Roman" w:hAnsi="Times New Roman" w:cs="Times New Roman"/>
        </w:rPr>
        <w:t xml:space="preserve"> users</w:t>
      </w:r>
      <w:r w:rsidRPr="0094549D">
        <w:rPr>
          <w:rFonts w:ascii="Times New Roman" w:hAnsi="Times New Roman" w:cs="Times New Roman"/>
        </w:rPr>
        <w:t xml:space="preserve"> to take sustainability actions and track their progress. It serves as the central hub where users can:</w:t>
      </w:r>
    </w:p>
    <w:p w14:paraId="55B13E00" w14:textId="77777777" w:rsidR="0094549D" w:rsidRPr="0048176A" w:rsidRDefault="0094549D" w:rsidP="0048176A">
      <w:pPr>
        <w:spacing w:line="360" w:lineRule="auto"/>
        <w:jc w:val="both"/>
        <w:rPr>
          <w:ins w:id="144" w:author="Peter Jean Paul" w:date="2025-08-30T02:19:00Z" w16du:dateUtc="2025-08-30T01:19:00Z"/>
          <w:rFonts w:ascii="Times New Roman" w:hAnsi="Times New Roman" w:cs="Times New Roman"/>
          <w:b/>
          <w:bCs/>
        </w:rPr>
      </w:pPr>
    </w:p>
    <w:p w14:paraId="4E283CD9" w14:textId="77777777" w:rsidR="0048176A" w:rsidRPr="0048176A" w:rsidDel="008722D1" w:rsidRDefault="0048176A" w:rsidP="0048176A">
      <w:pPr>
        <w:spacing w:line="360" w:lineRule="auto"/>
        <w:jc w:val="both"/>
        <w:rPr>
          <w:del w:id="145" w:author="VAMSI KRISHNA KANCHARAPU" w:date="2025-09-01T16:56:00Z" w16du:dateUtc="2025-09-01T15:56:00Z"/>
          <w:rFonts w:ascii="Times New Roman" w:hAnsi="Times New Roman" w:cs="Times New Roman"/>
        </w:rPr>
      </w:pPr>
      <w:ins w:id="146" w:author="VAMSI KRISHNA KANCHARAPU" w:date="2025-09-01T16:58:00Z" w16du:dateUtc="2025-09-01T15:58:00Z">
        <w:r w:rsidRPr="0048176A">
          <w:rPr>
            <w:rFonts w:ascii="Times New Roman" w:hAnsi="Times New Roman" w:cs="Times New Roman"/>
            <w:noProof/>
          </w:rPr>
          <w:drawing>
            <wp:inline distT="0" distB="0" distL="0" distR="0" wp14:anchorId="6F4FD748" wp14:editId="189F9F16">
              <wp:extent cx="5328745" cy="3035300"/>
              <wp:effectExtent l="0" t="0" r="5715" b="0"/>
              <wp:docPr id="582498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8572" name="Picture 1" descr="A screenshot of a computer&#10;&#10;AI-generated content may be incorrect."/>
                      <pic:cNvPicPr/>
                    </pic:nvPicPr>
                    <pic:blipFill>
                      <a:blip r:embed="rId14"/>
                      <a:stretch>
                        <a:fillRect/>
                      </a:stretch>
                    </pic:blipFill>
                    <pic:spPr>
                      <a:xfrm>
                        <a:off x="0" y="0"/>
                        <a:ext cx="5530012" cy="3149944"/>
                      </a:xfrm>
                      <a:prstGeom prst="rect">
                        <a:avLst/>
                      </a:prstGeom>
                    </pic:spPr>
                  </pic:pic>
                </a:graphicData>
              </a:graphic>
            </wp:inline>
          </w:drawing>
        </w:r>
        <w:r w:rsidRPr="0048176A" w:rsidDel="008722D1">
          <w:rPr>
            <w:rFonts w:ascii="Times New Roman" w:hAnsi="Times New Roman" w:cs="Times New Roman"/>
            <w:highlight w:val="yellow"/>
          </w:rPr>
          <w:t xml:space="preserve"> </w:t>
        </w:r>
      </w:ins>
      <w:ins w:id="147" w:author="Peter Jean Paul" w:date="2025-08-30T02:20:00Z" w16du:dateUtc="2025-08-30T01:20:00Z">
        <w:del w:id="148" w:author="VAMSI KRISHNA KANCHARAPU" w:date="2025-09-01T16:56:00Z" w16du:dateUtc="2025-09-01T15:56:00Z">
          <w:r w:rsidRPr="0048176A" w:rsidDel="008722D1">
            <w:rPr>
              <w:rFonts w:ascii="Times New Roman" w:hAnsi="Times New Roman" w:cs="Times New Roman"/>
              <w:highlight w:val="yellow"/>
            </w:rPr>
            <w:delText>[GIVE THE PICTURE OF THE USER DASHBOARD AND DISCUSS THE USER DASHBOARD]</w:delText>
          </w:r>
          <w:r w:rsidRPr="0048176A" w:rsidDel="008722D1">
            <w:rPr>
              <w:rFonts w:ascii="Times New Roman" w:hAnsi="Times New Roman" w:cs="Times New Roman"/>
              <w:highlight w:val="yellow"/>
            </w:rPr>
            <w:fldChar w:fldCharType="begin"/>
          </w:r>
          <w:r w:rsidRPr="0048176A" w:rsidDel="008722D1">
            <w:rPr>
              <w:rFonts w:ascii="Times New Roman" w:hAnsi="Times New Roman" w:cs="Times New Roman"/>
              <w:highlight w:val="yellow"/>
            </w:rPr>
            <w:delInstrText xml:space="preserve"> INCLUDEPICTURE "https://documents.lucid.app/documents/50f0ed53-0dd4-427f-a807-a71ce3a5989d/pages/0_0?a=2728&amp;x=-507&amp;y=-515&amp;w=3177&amp;h=1190&amp;store=1&amp;accept=image%2F*&amp;auth=LCA%2021c6be4e9fdae0669e076a21293441b8684676606cf1a0ad4c72ab5a0d7dc5ed-ts%3D1756401648" \* MERGEFORMATINET </w:delInstrText>
          </w:r>
          <w:r w:rsidRPr="0048176A" w:rsidDel="008722D1">
            <w:rPr>
              <w:rFonts w:ascii="Times New Roman" w:hAnsi="Times New Roman" w:cs="Times New Roman"/>
              <w:highlight w:val="yellow"/>
            </w:rPr>
            <w:fldChar w:fldCharType="separate"/>
          </w:r>
          <w:r w:rsidRPr="0048176A" w:rsidDel="008722D1">
            <w:rPr>
              <w:rFonts w:ascii="Times New Roman" w:hAnsi="Times New Roman" w:cs="Times New Roman"/>
              <w:highlight w:val="yellow"/>
            </w:rPr>
            <w:fldChar w:fldCharType="end"/>
          </w:r>
        </w:del>
      </w:ins>
    </w:p>
    <w:p w14:paraId="78B3256C" w14:textId="77777777" w:rsidR="0048176A" w:rsidRPr="0048176A" w:rsidRDefault="0048176A" w:rsidP="0048176A">
      <w:pPr>
        <w:spacing w:line="360" w:lineRule="auto"/>
        <w:jc w:val="both"/>
        <w:rPr>
          <w:ins w:id="149" w:author="VAMSI KRISHNA KANCHARAPU" w:date="2025-09-01T17:01:00Z" w16du:dateUtc="2025-09-01T16:01:00Z"/>
          <w:rFonts w:ascii="Times New Roman" w:hAnsi="Times New Roman" w:cs="Times New Roman"/>
        </w:rPr>
      </w:pPr>
    </w:p>
    <w:p w14:paraId="19E0A971"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lastRenderedPageBreak/>
        <w:t>View their sustainability contribution breakdown</w:t>
      </w:r>
      <w:r w:rsidRPr="0094549D">
        <w:t xml:space="preserve"> across categories using pie charts and points-based analytics.</w:t>
      </w:r>
    </w:p>
    <w:p w14:paraId="5AD10354"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See the total points earned</w:t>
      </w:r>
      <w:r w:rsidRPr="0094549D">
        <w:t xml:space="preserve">, and </w:t>
      </w:r>
      <w:r w:rsidRPr="0094549D">
        <w:rPr>
          <w:rStyle w:val="Strong"/>
          <w:rFonts w:eastAsiaTheme="majorEastAsia"/>
          <w:b w:val="0"/>
          <w:bCs w:val="0"/>
        </w:rPr>
        <w:t>redeemable points</w:t>
      </w:r>
      <w:r w:rsidRPr="0094549D">
        <w:t xml:space="preserve"> available for rewards.</w:t>
      </w:r>
    </w:p>
    <w:p w14:paraId="1F799EF6" w14:textId="22CFC41B"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Access the AI Avatar assistant</w:t>
      </w:r>
      <w:r w:rsidRPr="0094549D">
        <w:t>, which welcomes the user explains how to get started.</w:t>
      </w:r>
    </w:p>
    <w:p w14:paraId="17D3F6FF"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Get recommendations</w:t>
      </w:r>
      <w:r w:rsidRPr="0094549D">
        <w:t xml:space="preserve"> from the AI model on which activity to complete next, based on their personal history and the Q-learning engine running in the backend.</w:t>
      </w:r>
    </w:p>
    <w:p w14:paraId="39B74DE2" w14:textId="340EB838"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Monitor current activity</w:t>
      </w:r>
      <w:r w:rsidRPr="0094549D">
        <w:t xml:space="preserve"> status with live sync between app and website </w:t>
      </w:r>
    </w:p>
    <w:p w14:paraId="4833A840" w14:textId="2F77FB01"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Join ongoing actions</w:t>
      </w:r>
      <w:r w:rsidRPr="0094549D">
        <w:t xml:space="preserve"> across six major sustainability categories: Donate &amp; Buy, Volunteer &amp; Lead, Advocate, Body</w:t>
      </w:r>
      <w:r>
        <w:t>-</w:t>
      </w:r>
      <w:r w:rsidRPr="0094549D">
        <w:t>Mind, Reuse/Recycle, and Protect Wildlife.</w:t>
      </w:r>
    </w:p>
    <w:p w14:paraId="00CA6E3B" w14:textId="0CFA909D"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Complete wellness check-ins</w:t>
      </w:r>
      <w:r w:rsidRPr="0094549D">
        <w:t xml:space="preserve">, give mood feedback, and receive tailored suggestions through the “Strengthen Body </w:t>
      </w:r>
      <w:r>
        <w:t>-</w:t>
      </w:r>
      <w:r w:rsidRPr="0094549D">
        <w:t xml:space="preserve"> Mind”.</w:t>
      </w:r>
    </w:p>
    <w:p w14:paraId="70F36BC7" w14:textId="0D93A6EF"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Donate</w:t>
      </w:r>
      <w:r w:rsidRPr="0094549D">
        <w:t xml:space="preserve"> money through the “Donate” section and have it tracked and reflected in both points and impact.</w:t>
      </w:r>
    </w:p>
    <w:p w14:paraId="457AA0CA"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Track their leaderboard ranking</w:t>
      </w:r>
      <w:r w:rsidRPr="0094549D">
        <w:t>, competing with others in a gamified experience.</w:t>
      </w:r>
    </w:p>
    <w:p w14:paraId="0C772F31"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Access the Activities List</w:t>
      </w:r>
      <w:r w:rsidRPr="0094549D">
        <w:t>, browse available tasks, and earn points upon completion.</w:t>
      </w:r>
    </w:p>
    <w:p w14:paraId="535A1B0E" w14:textId="77777777" w:rsidR="0094549D" w:rsidRPr="0094549D" w:rsidRDefault="0094549D" w:rsidP="0094549D">
      <w:pPr>
        <w:pStyle w:val="NormalWeb"/>
        <w:numPr>
          <w:ilvl w:val="0"/>
          <w:numId w:val="36"/>
        </w:numPr>
        <w:spacing w:line="360" w:lineRule="auto"/>
        <w:jc w:val="both"/>
      </w:pPr>
      <w:r w:rsidRPr="0094549D">
        <w:rPr>
          <w:rStyle w:val="Strong"/>
          <w:rFonts w:eastAsiaTheme="majorEastAsia"/>
          <w:b w:val="0"/>
          <w:bCs w:val="0"/>
        </w:rPr>
        <w:t>Click the “I Need Assistance” button</w:t>
      </w:r>
      <w:r w:rsidRPr="0094549D">
        <w:t>, which records support queries and allows users to reach out for help directly from the dashboard.</w:t>
      </w:r>
    </w:p>
    <w:p w14:paraId="3C4A754A" w14:textId="77777777" w:rsidR="0048176A" w:rsidRPr="0048176A" w:rsidDel="004747AC" w:rsidRDefault="0048176A" w:rsidP="0048176A">
      <w:pPr>
        <w:spacing w:line="360" w:lineRule="auto"/>
        <w:jc w:val="both"/>
        <w:rPr>
          <w:del w:id="150" w:author="Peter Jean Paul" w:date="2025-08-30T02:21:00Z" w16du:dateUtc="2025-08-30T01:21:00Z"/>
          <w:rFonts w:ascii="Times New Roman" w:hAnsi="Times New Roman" w:cs="Times New Roman"/>
          <w:b/>
          <w:bCs/>
        </w:rPr>
      </w:pPr>
    </w:p>
    <w:p w14:paraId="0F827ADE" w14:textId="77777777" w:rsidR="0048176A" w:rsidRPr="0048176A" w:rsidDel="004747AC" w:rsidRDefault="0048176A" w:rsidP="0048176A">
      <w:pPr>
        <w:pStyle w:val="ListParagraph"/>
        <w:numPr>
          <w:ilvl w:val="0"/>
          <w:numId w:val="7"/>
        </w:numPr>
        <w:spacing w:line="360" w:lineRule="auto"/>
        <w:jc w:val="both"/>
        <w:rPr>
          <w:del w:id="151" w:author="Peter Jean Paul" w:date="2025-08-30T02:21:00Z" w16du:dateUtc="2025-08-30T01:21:00Z"/>
          <w:rFonts w:ascii="Times New Roman" w:hAnsi="Times New Roman" w:cs="Times New Roman"/>
        </w:rPr>
      </w:pPr>
      <w:del w:id="152" w:author="Peter Jean Paul" w:date="2025-08-30T02:21:00Z" w16du:dateUtc="2025-08-30T01:21:00Z">
        <w:r w:rsidRPr="0048176A" w:rsidDel="004747AC">
          <w:rPr>
            <w:rFonts w:ascii="Times New Roman" w:hAnsi="Times New Roman" w:cs="Times New Roman"/>
          </w:rPr>
          <w:delText>Home Page: Introduces a welcome text with 6 Action circular buttons with good animation and with only 3 buttons-Start Here, View Leaderboard and Redeem Rewards to make user life simpler.</w:delText>
        </w:r>
      </w:del>
    </w:p>
    <w:p w14:paraId="1BB0481B" w14:textId="77777777" w:rsidR="0048176A" w:rsidRPr="0048176A" w:rsidDel="004747AC" w:rsidRDefault="0048176A" w:rsidP="0048176A">
      <w:pPr>
        <w:pStyle w:val="ListParagraph"/>
        <w:numPr>
          <w:ilvl w:val="0"/>
          <w:numId w:val="7"/>
        </w:numPr>
        <w:spacing w:line="360" w:lineRule="auto"/>
        <w:jc w:val="both"/>
        <w:rPr>
          <w:del w:id="153" w:author="Peter Jean Paul" w:date="2025-08-30T02:21:00Z" w16du:dateUtc="2025-08-30T01:21:00Z"/>
          <w:rFonts w:ascii="Times New Roman" w:hAnsi="Times New Roman" w:cs="Times New Roman"/>
        </w:rPr>
      </w:pPr>
      <w:del w:id="154" w:author="Peter Jean Paul" w:date="2025-08-30T02:21:00Z" w16du:dateUtc="2025-08-30T01:21:00Z">
        <w:r w:rsidRPr="0048176A" w:rsidDel="004747AC">
          <w:rPr>
            <w:rFonts w:ascii="Times New Roman" w:hAnsi="Times New Roman" w:cs="Times New Roman"/>
          </w:rPr>
          <w:delText>Start Here: The user is given a list of all the available sustainability activities(2 activities per category/action).</w:delText>
        </w:r>
      </w:del>
    </w:p>
    <w:p w14:paraId="54CAE2CA" w14:textId="77777777" w:rsidR="0048176A" w:rsidRPr="0048176A" w:rsidDel="004747AC" w:rsidRDefault="0048176A" w:rsidP="0048176A">
      <w:pPr>
        <w:pStyle w:val="ListParagraph"/>
        <w:numPr>
          <w:ilvl w:val="0"/>
          <w:numId w:val="7"/>
        </w:numPr>
        <w:spacing w:line="360" w:lineRule="auto"/>
        <w:jc w:val="both"/>
        <w:rPr>
          <w:del w:id="155" w:author="Peter Jean Paul" w:date="2025-08-30T02:21:00Z" w16du:dateUtc="2025-08-30T01:21:00Z"/>
          <w:rFonts w:ascii="Times New Roman" w:hAnsi="Times New Roman" w:cs="Times New Roman"/>
        </w:rPr>
      </w:pPr>
      <w:del w:id="156" w:author="Peter Jean Paul" w:date="2025-08-30T02:21:00Z" w16du:dateUtc="2025-08-30T01:21:00Z">
        <w:r w:rsidRPr="0048176A" w:rsidDel="004747AC">
          <w:rPr>
            <w:rFonts w:ascii="Times New Roman" w:hAnsi="Times New Roman" w:cs="Times New Roman"/>
          </w:rPr>
          <w:delText>View Leaderboard: Displays rankings of top-performing users with Rank, Badge, Name, Email and points they earned in total. This page also have the Badge info which gives idea to users how they are consider as that particular badge holders.</w:delText>
        </w:r>
      </w:del>
    </w:p>
    <w:p w14:paraId="066B34F4" w14:textId="77777777" w:rsidR="0048176A" w:rsidRPr="0048176A" w:rsidDel="004747AC" w:rsidRDefault="0048176A" w:rsidP="0048176A">
      <w:pPr>
        <w:pStyle w:val="ListParagraph"/>
        <w:numPr>
          <w:ilvl w:val="0"/>
          <w:numId w:val="7"/>
        </w:numPr>
        <w:spacing w:line="360" w:lineRule="auto"/>
        <w:jc w:val="both"/>
        <w:rPr>
          <w:del w:id="157" w:author="Peter Jean Paul" w:date="2025-08-30T02:21:00Z" w16du:dateUtc="2025-08-30T01:21:00Z"/>
          <w:rFonts w:ascii="Times New Roman" w:hAnsi="Times New Roman" w:cs="Times New Roman"/>
        </w:rPr>
      </w:pPr>
      <w:del w:id="158" w:author="Peter Jean Paul" w:date="2025-08-30T02:21:00Z" w16du:dateUtc="2025-08-30T01:21:00Z">
        <w:r w:rsidRPr="0048176A" w:rsidDel="004747AC">
          <w:rPr>
            <w:rFonts w:ascii="Times New Roman" w:hAnsi="Times New Roman" w:cs="Times New Roman"/>
          </w:rPr>
          <w:delText>Rewards Page: This is a page that shows what one can get based on the number of activities they involved and the points they earned through it. Different rewards will be awarded for each activities.</w:delText>
        </w:r>
      </w:del>
    </w:p>
    <w:p w14:paraId="59DB38C0" w14:textId="77777777" w:rsidR="0048176A" w:rsidRPr="0048176A" w:rsidDel="004747AC" w:rsidRDefault="0048176A" w:rsidP="0048176A">
      <w:pPr>
        <w:pStyle w:val="ListParagraph"/>
        <w:numPr>
          <w:ilvl w:val="0"/>
          <w:numId w:val="7"/>
        </w:numPr>
        <w:spacing w:line="360" w:lineRule="auto"/>
        <w:jc w:val="both"/>
        <w:rPr>
          <w:del w:id="159" w:author="Peter Jean Paul" w:date="2025-08-30T02:21:00Z" w16du:dateUtc="2025-08-30T01:21:00Z"/>
          <w:rFonts w:ascii="Times New Roman" w:hAnsi="Times New Roman" w:cs="Times New Roman"/>
        </w:rPr>
      </w:pPr>
      <w:del w:id="160" w:author="Peter Jean Paul" w:date="2025-08-30T02:21:00Z" w16du:dateUtc="2025-08-30T01:21:00Z">
        <w:r w:rsidRPr="0048176A" w:rsidDel="004747AC">
          <w:rPr>
            <w:rFonts w:ascii="Times New Roman" w:hAnsi="Times New Roman" w:cs="Times New Roman"/>
          </w:rPr>
          <w:delText>Profile: The user can view his/her profile and his/her achievements.</w:delText>
        </w:r>
      </w:del>
    </w:p>
    <w:p w14:paraId="4A1CFBDC" w14:textId="77777777" w:rsidR="0048176A" w:rsidRPr="0048176A" w:rsidDel="008722D1" w:rsidRDefault="0048176A" w:rsidP="0048176A">
      <w:pPr>
        <w:spacing w:line="360" w:lineRule="auto"/>
        <w:jc w:val="both"/>
        <w:rPr>
          <w:ins w:id="161" w:author="Peter Jean Paul" w:date="2025-08-30T02:21:00Z" w16du:dateUtc="2025-08-30T01:21:00Z"/>
          <w:del w:id="162" w:author="VAMSI KRISHNA KANCHARAPU" w:date="2025-09-01T17:01:00Z" w16du:dateUtc="2025-09-01T16:01:00Z"/>
          <w:rFonts w:ascii="Times New Roman" w:hAnsi="Times New Roman" w:cs="Times New Roman"/>
          <w:b/>
          <w:bCs/>
        </w:rPr>
      </w:pPr>
    </w:p>
    <w:p w14:paraId="54F70628" w14:textId="77777777" w:rsidR="0048176A" w:rsidRPr="0048176A" w:rsidRDefault="0048176A" w:rsidP="0048176A">
      <w:pPr>
        <w:spacing w:line="360" w:lineRule="auto"/>
        <w:jc w:val="both"/>
        <w:rPr>
          <w:rFonts w:ascii="Times New Roman" w:hAnsi="Times New Roman" w:cs="Times New Roman"/>
          <w:b/>
          <w:bCs/>
        </w:rPr>
      </w:pPr>
      <w:r w:rsidRPr="0048176A">
        <w:rPr>
          <w:rFonts w:ascii="Times New Roman" w:hAnsi="Times New Roman" w:cs="Times New Roman"/>
          <w:b/>
          <w:bCs/>
        </w:rPr>
        <w:t>Admin Dashboard Features</w:t>
      </w:r>
      <w:del w:id="163" w:author="Peter Jean Paul" w:date="2025-08-30T02:21:00Z" w16du:dateUtc="2025-08-30T01:21:00Z">
        <w:r w:rsidRPr="0048176A" w:rsidDel="004747AC">
          <w:rPr>
            <w:rFonts w:ascii="Times New Roman" w:hAnsi="Times New Roman" w:cs="Times New Roman"/>
            <w:b/>
            <w:bCs/>
          </w:rPr>
          <w:delText>:</w:delText>
        </w:r>
      </w:del>
    </w:p>
    <w:p w14:paraId="23B40134" w14:textId="77777777" w:rsid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The Admin Dashboard will allow managers, team leads, and sustainability officers to track company-wide progress on SDG goals, view detailed reports, and monitor employee participation.</w:t>
      </w:r>
    </w:p>
    <w:p w14:paraId="3650BF14" w14:textId="77777777" w:rsidR="0094549D" w:rsidRPr="0048176A" w:rsidRDefault="0094549D" w:rsidP="0094549D">
      <w:pPr>
        <w:pStyle w:val="ListParagraph"/>
        <w:numPr>
          <w:ilvl w:val="0"/>
          <w:numId w:val="10"/>
        </w:numPr>
        <w:spacing w:line="360" w:lineRule="auto"/>
        <w:jc w:val="both"/>
        <w:rPr>
          <w:rFonts w:ascii="Times New Roman" w:hAnsi="Times New Roman" w:cs="Times New Roman"/>
        </w:rPr>
      </w:pPr>
      <w:r w:rsidRPr="0048176A">
        <w:rPr>
          <w:rFonts w:ascii="Times New Roman" w:hAnsi="Times New Roman" w:cs="Times New Roman"/>
        </w:rPr>
        <w:t>Dashboard Overview: Shows  SDG performance of the company at the company level  in the form of a Pie Charts, Horizontal Bar Chart and mini trends (Graphs).</w:t>
      </w:r>
    </w:p>
    <w:p w14:paraId="52BF2B05" w14:textId="77777777" w:rsidR="0094549D" w:rsidRPr="0048176A" w:rsidRDefault="0094549D" w:rsidP="0094549D">
      <w:pPr>
        <w:pStyle w:val="ListParagraph"/>
        <w:numPr>
          <w:ilvl w:val="0"/>
          <w:numId w:val="10"/>
        </w:numPr>
        <w:spacing w:line="360" w:lineRule="auto"/>
        <w:jc w:val="both"/>
        <w:rPr>
          <w:rFonts w:ascii="Times New Roman" w:hAnsi="Times New Roman" w:cs="Times New Roman"/>
        </w:rPr>
      </w:pPr>
      <w:r w:rsidRPr="0048176A">
        <w:rPr>
          <w:rFonts w:ascii="Times New Roman" w:hAnsi="Times New Roman" w:cs="Times New Roman"/>
        </w:rPr>
        <w:t>Reports: Real-time performance reports and downloadable summaries in word format.</w:t>
      </w:r>
    </w:p>
    <w:p w14:paraId="0AE246F8" w14:textId="77777777" w:rsidR="0094549D" w:rsidRPr="0048176A" w:rsidRDefault="0094549D" w:rsidP="0094549D">
      <w:pPr>
        <w:pStyle w:val="ListParagraph"/>
        <w:numPr>
          <w:ilvl w:val="0"/>
          <w:numId w:val="10"/>
        </w:numPr>
        <w:spacing w:line="360" w:lineRule="auto"/>
        <w:jc w:val="both"/>
        <w:rPr>
          <w:rFonts w:ascii="Times New Roman" w:hAnsi="Times New Roman" w:cs="Times New Roman"/>
        </w:rPr>
      </w:pPr>
      <w:r w:rsidRPr="0048176A">
        <w:rPr>
          <w:rFonts w:ascii="Times New Roman" w:hAnsi="Times New Roman" w:cs="Times New Roman"/>
        </w:rPr>
        <w:t>User Management: Admins can also view all the information of the individual users.</w:t>
      </w:r>
    </w:p>
    <w:p w14:paraId="3855B4EE" w14:textId="77777777" w:rsidR="0094549D" w:rsidRPr="0048176A" w:rsidRDefault="0094549D" w:rsidP="0048176A">
      <w:pPr>
        <w:spacing w:line="360" w:lineRule="auto"/>
        <w:jc w:val="both"/>
        <w:rPr>
          <w:ins w:id="164" w:author="Peter Jean Paul" w:date="2025-08-30T02:21:00Z" w16du:dateUtc="2025-08-30T01:21:00Z"/>
          <w:rFonts w:ascii="Times New Roman" w:hAnsi="Times New Roman" w:cs="Times New Roman"/>
        </w:rPr>
      </w:pPr>
    </w:p>
    <w:p w14:paraId="4B9EE51B" w14:textId="77777777" w:rsidR="0048176A" w:rsidRPr="0048176A" w:rsidDel="008722D1" w:rsidRDefault="0048176A" w:rsidP="0048176A">
      <w:pPr>
        <w:spacing w:line="360" w:lineRule="auto"/>
        <w:jc w:val="both"/>
        <w:rPr>
          <w:ins w:id="165" w:author="Peter Jean Paul" w:date="2025-08-30T02:21:00Z" w16du:dateUtc="2025-08-30T01:21:00Z"/>
          <w:del w:id="166" w:author="VAMSI KRISHNA KANCHARAPU" w:date="2025-09-01T17:00:00Z" w16du:dateUtc="2025-09-01T16:00:00Z"/>
          <w:rFonts w:ascii="Times New Roman" w:hAnsi="Times New Roman" w:cs="Times New Roman"/>
        </w:rPr>
      </w:pPr>
      <w:ins w:id="167" w:author="VAMSI KRISHNA KANCHARAPU" w:date="2025-09-01T17:00:00Z" w16du:dateUtc="2025-09-01T16:00:00Z">
        <w:r w:rsidRPr="0048176A">
          <w:rPr>
            <w:rFonts w:ascii="Times New Roman" w:hAnsi="Times New Roman" w:cs="Times New Roman"/>
            <w:noProof/>
          </w:rPr>
          <w:lastRenderedPageBreak/>
          <w:drawing>
            <wp:inline distT="0" distB="0" distL="0" distR="0" wp14:anchorId="367CE1C4" wp14:editId="6FEDE57B">
              <wp:extent cx="5943600" cy="3562350"/>
              <wp:effectExtent l="0" t="0" r="0" b="6350"/>
              <wp:docPr id="2077381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81336" name="Picture 1" descr="A screenshot of a computer&#10;&#10;AI-generated content may be incorrect."/>
                      <pic:cNvPicPr/>
                    </pic:nvPicPr>
                    <pic:blipFill>
                      <a:blip r:embed="rId15"/>
                      <a:stretch>
                        <a:fillRect/>
                      </a:stretch>
                    </pic:blipFill>
                    <pic:spPr>
                      <a:xfrm>
                        <a:off x="0" y="0"/>
                        <a:ext cx="5943600" cy="3562350"/>
                      </a:xfrm>
                      <a:prstGeom prst="rect">
                        <a:avLst/>
                      </a:prstGeom>
                    </pic:spPr>
                  </pic:pic>
                </a:graphicData>
              </a:graphic>
            </wp:inline>
          </w:drawing>
        </w:r>
        <w:r w:rsidRPr="0048176A" w:rsidDel="008722D1">
          <w:rPr>
            <w:rFonts w:ascii="Times New Roman" w:hAnsi="Times New Roman" w:cs="Times New Roman"/>
            <w:highlight w:val="yellow"/>
          </w:rPr>
          <w:t xml:space="preserve"> </w:t>
        </w:r>
      </w:ins>
      <w:ins w:id="168" w:author="Peter Jean Paul" w:date="2025-08-30T02:21:00Z" w16du:dateUtc="2025-08-30T01:21:00Z">
        <w:del w:id="169" w:author="VAMSI KRISHNA KANCHARAPU" w:date="2025-09-01T17:00:00Z" w16du:dateUtc="2025-09-01T16:00:00Z">
          <w:r w:rsidRPr="0048176A" w:rsidDel="008722D1">
            <w:rPr>
              <w:rFonts w:ascii="Times New Roman" w:hAnsi="Times New Roman" w:cs="Times New Roman"/>
              <w:highlight w:val="yellow"/>
            </w:rPr>
            <w:delText>[GIVE THE PICTURE OF THE ADMIN DASHBOARD</w:delText>
          </w:r>
        </w:del>
      </w:ins>
      <w:ins w:id="170" w:author="Peter Jean Paul" w:date="2025-08-30T02:52:00Z" w16du:dateUtc="2025-08-30T01:52:00Z">
        <w:del w:id="171" w:author="VAMSI KRISHNA KANCHARAPU" w:date="2025-09-01T17:00:00Z" w16du:dateUtc="2025-09-01T16:00:00Z">
          <w:r w:rsidRPr="0048176A" w:rsidDel="008722D1">
            <w:rPr>
              <w:rFonts w:ascii="Times New Roman" w:hAnsi="Times New Roman" w:cs="Times New Roman"/>
              <w:highlight w:val="yellow"/>
            </w:rPr>
            <w:delText xml:space="preserve"> and discuss briefly the features</w:delText>
          </w:r>
        </w:del>
      </w:ins>
      <w:ins w:id="172" w:author="Peter Jean Paul" w:date="2025-08-30T02:21:00Z" w16du:dateUtc="2025-08-30T01:21:00Z">
        <w:del w:id="173" w:author="VAMSI KRISHNA KANCHARAPU" w:date="2025-09-01T17:00:00Z" w16du:dateUtc="2025-09-01T16:00:00Z">
          <w:r w:rsidRPr="0048176A" w:rsidDel="008722D1">
            <w:rPr>
              <w:rFonts w:ascii="Times New Roman" w:hAnsi="Times New Roman" w:cs="Times New Roman"/>
              <w:highlight w:val="yellow"/>
            </w:rPr>
            <w:delText>]</w:delText>
          </w:r>
          <w:r w:rsidRPr="0048176A" w:rsidDel="008722D1">
            <w:rPr>
              <w:rFonts w:ascii="Times New Roman" w:hAnsi="Times New Roman" w:cs="Times New Roman"/>
              <w:highlight w:val="yellow"/>
            </w:rPr>
            <w:fldChar w:fldCharType="begin"/>
          </w:r>
          <w:r w:rsidRPr="0048176A" w:rsidDel="008722D1">
            <w:rPr>
              <w:rFonts w:ascii="Times New Roman" w:hAnsi="Times New Roman" w:cs="Times New Roman"/>
              <w:highlight w:val="yellow"/>
            </w:rPr>
            <w:delInstrText xml:space="preserve"> INCLUDEPICTURE "https://documents.lucid.app/documents/50f0ed53-0dd4-427f-a807-a71ce3a5989d/pages/0_0?a=2728&amp;x=-507&amp;y=-515&amp;w=3177&amp;h=1190&amp;store=1&amp;accept=image%2F*&amp;auth=LCA%2021c6be4e9fdae0669e076a21293441b8684676606cf1a0ad4c72ab5a0d7dc5ed-ts%3D1756401648" \* MERGEFORMATINET </w:delInstrText>
          </w:r>
          <w:r w:rsidRPr="0048176A" w:rsidDel="008722D1">
            <w:rPr>
              <w:rFonts w:ascii="Times New Roman" w:hAnsi="Times New Roman" w:cs="Times New Roman"/>
              <w:highlight w:val="yellow"/>
            </w:rPr>
            <w:fldChar w:fldCharType="separate"/>
          </w:r>
          <w:r w:rsidRPr="0048176A" w:rsidDel="008722D1">
            <w:rPr>
              <w:rFonts w:ascii="Times New Roman" w:hAnsi="Times New Roman" w:cs="Times New Roman"/>
              <w:highlight w:val="yellow"/>
            </w:rPr>
            <w:fldChar w:fldCharType="end"/>
          </w:r>
        </w:del>
      </w:ins>
    </w:p>
    <w:p w14:paraId="29C82602" w14:textId="77777777" w:rsidR="0048176A" w:rsidRPr="0048176A" w:rsidRDefault="0048176A" w:rsidP="0048176A">
      <w:pPr>
        <w:spacing w:line="360" w:lineRule="auto"/>
        <w:jc w:val="both"/>
        <w:rPr>
          <w:rFonts w:ascii="Times New Roman" w:hAnsi="Times New Roman" w:cs="Times New Roman"/>
          <w:b/>
          <w:bCs/>
        </w:rPr>
      </w:pPr>
    </w:p>
    <w:p w14:paraId="5282D540" w14:textId="400AF170" w:rsidR="0094549D" w:rsidRPr="0094549D" w:rsidRDefault="0094549D" w:rsidP="0094549D">
      <w:pPr>
        <w:pStyle w:val="Heading4"/>
        <w:spacing w:line="360" w:lineRule="auto"/>
        <w:rPr>
          <w:rFonts w:ascii="Times New Roman" w:hAnsi="Times New Roman" w:cs="Times New Roman"/>
          <w:b/>
          <w:bCs/>
          <w:i w:val="0"/>
          <w:iCs w:val="0"/>
          <w:color w:val="000000" w:themeColor="text1"/>
        </w:rPr>
      </w:pPr>
      <w:r w:rsidRPr="0094549D">
        <w:rPr>
          <w:rFonts w:ascii="Times New Roman" w:hAnsi="Times New Roman" w:cs="Times New Roman"/>
          <w:b/>
          <w:bCs/>
          <w:i w:val="0"/>
          <w:iCs w:val="0"/>
          <w:color w:val="000000" w:themeColor="text1"/>
        </w:rPr>
        <w:t>Top-Header Metrics</w:t>
      </w:r>
    </w:p>
    <w:p w14:paraId="003BE07B" w14:textId="2889127A" w:rsidR="0094549D" w:rsidRPr="0094549D" w:rsidRDefault="0094549D" w:rsidP="0094549D">
      <w:pPr>
        <w:pStyle w:val="NormalWeb"/>
        <w:numPr>
          <w:ilvl w:val="0"/>
          <w:numId w:val="37"/>
        </w:numPr>
        <w:spacing w:line="360" w:lineRule="auto"/>
        <w:rPr>
          <w:color w:val="000000" w:themeColor="text1"/>
        </w:rPr>
      </w:pPr>
      <w:r w:rsidRPr="0094549D">
        <w:rPr>
          <w:rStyle w:val="Strong"/>
          <w:rFonts w:eastAsiaTheme="majorEastAsia"/>
          <w:b w:val="0"/>
          <w:bCs w:val="0"/>
          <w:color w:val="000000" w:themeColor="text1"/>
        </w:rPr>
        <w:t>No. of Participants</w:t>
      </w:r>
      <w:r w:rsidRPr="0094549D">
        <w:rPr>
          <w:color w:val="000000" w:themeColor="text1"/>
        </w:rPr>
        <w:t xml:space="preserve"> – Total number of users who engaged in at least one activity.</w:t>
      </w:r>
    </w:p>
    <w:p w14:paraId="141F7533" w14:textId="77777777" w:rsidR="0094549D" w:rsidRPr="0094549D" w:rsidRDefault="0094549D" w:rsidP="0094549D">
      <w:pPr>
        <w:pStyle w:val="NormalWeb"/>
        <w:numPr>
          <w:ilvl w:val="0"/>
          <w:numId w:val="37"/>
        </w:numPr>
        <w:spacing w:line="360" w:lineRule="auto"/>
        <w:rPr>
          <w:color w:val="000000" w:themeColor="text1"/>
        </w:rPr>
      </w:pPr>
      <w:r w:rsidRPr="0094549D">
        <w:rPr>
          <w:rStyle w:val="Strong"/>
          <w:rFonts w:eastAsiaTheme="majorEastAsia"/>
          <w:b w:val="0"/>
          <w:bCs w:val="0"/>
          <w:color w:val="000000" w:themeColor="text1"/>
        </w:rPr>
        <w:t>No. of Completed Activities</w:t>
      </w:r>
      <w:r w:rsidRPr="0094549D">
        <w:rPr>
          <w:color w:val="000000" w:themeColor="text1"/>
        </w:rPr>
        <w:t xml:space="preserve"> – Total number of sustainability tasks completed across all categories.</w:t>
      </w:r>
    </w:p>
    <w:p w14:paraId="15DFE6F2" w14:textId="77777777" w:rsidR="0094549D" w:rsidRPr="0094549D" w:rsidRDefault="0094549D" w:rsidP="0094549D">
      <w:pPr>
        <w:pStyle w:val="NormalWeb"/>
        <w:numPr>
          <w:ilvl w:val="0"/>
          <w:numId w:val="37"/>
        </w:numPr>
        <w:spacing w:line="360" w:lineRule="auto"/>
        <w:rPr>
          <w:color w:val="000000" w:themeColor="text1"/>
        </w:rPr>
      </w:pPr>
      <w:r w:rsidRPr="0094549D">
        <w:rPr>
          <w:rStyle w:val="Strong"/>
          <w:rFonts w:eastAsiaTheme="majorEastAsia"/>
          <w:b w:val="0"/>
          <w:bCs w:val="0"/>
          <w:color w:val="000000" w:themeColor="text1"/>
        </w:rPr>
        <w:t>Total Points Awarded</w:t>
      </w:r>
      <w:r w:rsidRPr="0094549D">
        <w:rPr>
          <w:color w:val="000000" w:themeColor="text1"/>
        </w:rPr>
        <w:t xml:space="preserve"> – Cumulative points earned by all users for their sustainable actions.</w:t>
      </w:r>
    </w:p>
    <w:p w14:paraId="49AB8359" w14:textId="77777777" w:rsidR="0094549D" w:rsidRPr="0094549D" w:rsidRDefault="0094549D" w:rsidP="0094549D">
      <w:pPr>
        <w:pStyle w:val="NormalWeb"/>
        <w:numPr>
          <w:ilvl w:val="0"/>
          <w:numId w:val="37"/>
        </w:numPr>
        <w:spacing w:line="360" w:lineRule="auto"/>
        <w:rPr>
          <w:color w:val="000000" w:themeColor="text1"/>
        </w:rPr>
      </w:pPr>
      <w:r w:rsidRPr="0094549D">
        <w:rPr>
          <w:rStyle w:val="Strong"/>
          <w:rFonts w:eastAsiaTheme="majorEastAsia"/>
          <w:b w:val="0"/>
          <w:bCs w:val="0"/>
          <w:color w:val="000000" w:themeColor="text1"/>
        </w:rPr>
        <w:t>SDG Report Button</w:t>
      </w:r>
      <w:r w:rsidRPr="0094549D">
        <w:rPr>
          <w:color w:val="000000" w:themeColor="text1"/>
        </w:rPr>
        <w:t xml:space="preserve"> – One-click download to generate a real-time SDG performance report in Word format using the integrated AI engine (Ollama).</w:t>
      </w:r>
    </w:p>
    <w:p w14:paraId="53DACA86" w14:textId="635080B5" w:rsidR="0094549D" w:rsidRPr="00716235" w:rsidRDefault="0094549D" w:rsidP="0094549D">
      <w:pPr>
        <w:pStyle w:val="Heading4"/>
        <w:spacing w:line="360" w:lineRule="auto"/>
        <w:rPr>
          <w:rFonts w:ascii="Times New Roman" w:hAnsi="Times New Roman" w:cs="Times New Roman"/>
          <w:b/>
          <w:bCs/>
          <w:i w:val="0"/>
          <w:iCs w:val="0"/>
          <w:color w:val="000000" w:themeColor="text1"/>
        </w:rPr>
      </w:pPr>
      <w:r w:rsidRPr="00716235">
        <w:rPr>
          <w:rFonts w:ascii="Times New Roman" w:hAnsi="Times New Roman" w:cs="Times New Roman"/>
          <w:b/>
          <w:bCs/>
          <w:i w:val="0"/>
          <w:iCs w:val="0"/>
          <w:color w:val="000000" w:themeColor="text1"/>
        </w:rPr>
        <w:t>Center Analytics</w:t>
      </w:r>
    </w:p>
    <w:p w14:paraId="0B9856E4" w14:textId="77777777" w:rsidR="0094549D" w:rsidRPr="0094549D" w:rsidRDefault="0094549D" w:rsidP="0094549D">
      <w:pPr>
        <w:pStyle w:val="NormalWeb"/>
        <w:numPr>
          <w:ilvl w:val="0"/>
          <w:numId w:val="38"/>
        </w:numPr>
        <w:spacing w:line="360" w:lineRule="auto"/>
        <w:rPr>
          <w:color w:val="000000" w:themeColor="text1"/>
        </w:rPr>
      </w:pPr>
      <w:r w:rsidRPr="0094549D">
        <w:rPr>
          <w:rStyle w:val="Strong"/>
          <w:rFonts w:eastAsiaTheme="majorEastAsia"/>
          <w:b w:val="0"/>
          <w:bCs w:val="0"/>
          <w:color w:val="000000" w:themeColor="text1"/>
        </w:rPr>
        <w:t>Category Overview (Left Donut Chart)</w:t>
      </w:r>
      <w:r w:rsidRPr="0094549D">
        <w:rPr>
          <w:color w:val="000000" w:themeColor="text1"/>
        </w:rPr>
        <w:t xml:space="preserve"> – Distribution of active users across six sustainability categories.</w:t>
      </w:r>
    </w:p>
    <w:p w14:paraId="6E4A24FE" w14:textId="77777777" w:rsidR="0094549D" w:rsidRPr="0094549D" w:rsidRDefault="0094549D" w:rsidP="0094549D">
      <w:pPr>
        <w:pStyle w:val="NormalWeb"/>
        <w:numPr>
          <w:ilvl w:val="0"/>
          <w:numId w:val="38"/>
        </w:numPr>
        <w:spacing w:line="360" w:lineRule="auto"/>
        <w:rPr>
          <w:color w:val="000000" w:themeColor="text1"/>
        </w:rPr>
      </w:pPr>
      <w:r w:rsidRPr="0094549D">
        <w:rPr>
          <w:rStyle w:val="Strong"/>
          <w:rFonts w:eastAsiaTheme="majorEastAsia"/>
          <w:b w:val="0"/>
          <w:bCs w:val="0"/>
          <w:color w:val="000000" w:themeColor="text1"/>
        </w:rPr>
        <w:t>Points by Category (Right Donut Chart)</w:t>
      </w:r>
      <w:r w:rsidRPr="0094549D">
        <w:rPr>
          <w:color w:val="000000" w:themeColor="text1"/>
        </w:rPr>
        <w:t xml:space="preserve"> – Share of total points awarded per category, giving insight into the impact per sustainability domain.</w:t>
      </w:r>
    </w:p>
    <w:p w14:paraId="2D7A1F02" w14:textId="457AE060" w:rsidR="0094549D" w:rsidRPr="00716235" w:rsidRDefault="0094549D" w:rsidP="0094549D">
      <w:pPr>
        <w:pStyle w:val="Heading4"/>
        <w:spacing w:line="360" w:lineRule="auto"/>
        <w:rPr>
          <w:rFonts w:ascii="Times New Roman" w:hAnsi="Times New Roman" w:cs="Times New Roman"/>
          <w:b/>
          <w:bCs/>
          <w:i w:val="0"/>
          <w:iCs w:val="0"/>
          <w:color w:val="000000" w:themeColor="text1"/>
        </w:rPr>
      </w:pPr>
      <w:r w:rsidRPr="00716235">
        <w:rPr>
          <w:rFonts w:ascii="Times New Roman" w:hAnsi="Times New Roman" w:cs="Times New Roman"/>
          <w:b/>
          <w:bCs/>
          <w:i w:val="0"/>
          <w:iCs w:val="0"/>
          <w:color w:val="000000" w:themeColor="text1"/>
        </w:rPr>
        <w:lastRenderedPageBreak/>
        <w:t>Activity Analytics</w:t>
      </w:r>
    </w:p>
    <w:p w14:paraId="4104576F" w14:textId="77777777" w:rsidR="0094549D" w:rsidRPr="0094549D" w:rsidRDefault="0094549D" w:rsidP="0094549D">
      <w:pPr>
        <w:pStyle w:val="NormalWeb"/>
        <w:numPr>
          <w:ilvl w:val="0"/>
          <w:numId w:val="39"/>
        </w:numPr>
        <w:spacing w:line="360" w:lineRule="auto"/>
        <w:rPr>
          <w:color w:val="000000" w:themeColor="text1"/>
        </w:rPr>
      </w:pPr>
      <w:r w:rsidRPr="0094549D">
        <w:rPr>
          <w:rStyle w:val="Strong"/>
          <w:rFonts w:eastAsiaTheme="majorEastAsia"/>
          <w:b w:val="0"/>
          <w:bCs w:val="0"/>
          <w:color w:val="000000" w:themeColor="text1"/>
        </w:rPr>
        <w:t>By Activity (Bar Chart)</w:t>
      </w:r>
      <w:r w:rsidRPr="0094549D">
        <w:rPr>
          <w:color w:val="000000" w:themeColor="text1"/>
        </w:rPr>
        <w:t xml:space="preserve"> – Highlights the top six most-completed activities such as “Reusable Mug” or “Note Sharing Day,” along with their completion counts.</w:t>
      </w:r>
    </w:p>
    <w:p w14:paraId="5E9B10A5" w14:textId="46B38A62" w:rsidR="0094549D" w:rsidRPr="00716235" w:rsidRDefault="0094549D" w:rsidP="0094549D">
      <w:pPr>
        <w:pStyle w:val="Heading4"/>
        <w:spacing w:line="360" w:lineRule="auto"/>
        <w:rPr>
          <w:rFonts w:ascii="Times New Roman" w:hAnsi="Times New Roman" w:cs="Times New Roman"/>
          <w:b/>
          <w:bCs/>
          <w:i w:val="0"/>
          <w:iCs w:val="0"/>
          <w:color w:val="000000" w:themeColor="text1"/>
        </w:rPr>
      </w:pPr>
      <w:r w:rsidRPr="00716235">
        <w:rPr>
          <w:rFonts w:ascii="Times New Roman" w:hAnsi="Times New Roman" w:cs="Times New Roman"/>
          <w:b/>
          <w:bCs/>
          <w:i w:val="0"/>
          <w:iCs w:val="0"/>
          <w:color w:val="000000" w:themeColor="text1"/>
        </w:rPr>
        <w:t>Mini Trend Graphs (Right Side)</w:t>
      </w:r>
    </w:p>
    <w:p w14:paraId="7DDA632D" w14:textId="25994BBB" w:rsidR="0094549D" w:rsidRPr="0094549D" w:rsidRDefault="0094549D" w:rsidP="0094549D">
      <w:pPr>
        <w:pStyle w:val="NormalWeb"/>
        <w:numPr>
          <w:ilvl w:val="0"/>
          <w:numId w:val="40"/>
        </w:numPr>
        <w:spacing w:line="360" w:lineRule="auto"/>
        <w:rPr>
          <w:color w:val="000000" w:themeColor="text1"/>
        </w:rPr>
      </w:pPr>
      <w:r w:rsidRPr="0094549D">
        <w:rPr>
          <w:rStyle w:val="Strong"/>
          <w:rFonts w:eastAsiaTheme="majorEastAsia"/>
          <w:b w:val="0"/>
          <w:bCs w:val="0"/>
          <w:color w:val="000000" w:themeColor="text1"/>
        </w:rPr>
        <w:t>Category Mini Trends</w:t>
      </w:r>
      <w:r w:rsidRPr="0094549D">
        <w:rPr>
          <w:color w:val="000000" w:themeColor="text1"/>
        </w:rPr>
        <w:t xml:space="preserve"> – </w:t>
      </w:r>
      <w:r w:rsidR="00716235" w:rsidRPr="0094549D">
        <w:rPr>
          <w:color w:val="000000" w:themeColor="text1"/>
        </w:rPr>
        <w:t>Mi</w:t>
      </w:r>
      <w:r w:rsidR="00716235">
        <w:rPr>
          <w:color w:val="000000" w:themeColor="text1"/>
        </w:rPr>
        <w:t>ni</w:t>
      </w:r>
      <w:r w:rsidR="00716235" w:rsidRPr="0094549D">
        <w:rPr>
          <w:color w:val="000000" w:themeColor="text1"/>
        </w:rPr>
        <w:t xml:space="preserve"> trend lines showing participation growth in individual </w:t>
      </w:r>
      <w:r w:rsidR="00716235">
        <w:rPr>
          <w:color w:val="000000" w:themeColor="text1"/>
        </w:rPr>
        <w:t>categories/actions</w:t>
      </w:r>
      <w:r w:rsidR="00716235" w:rsidRPr="0094549D">
        <w:rPr>
          <w:color w:val="000000" w:themeColor="text1"/>
        </w:rPr>
        <w:t>.</w:t>
      </w:r>
    </w:p>
    <w:p w14:paraId="3E1BC25D" w14:textId="7B84C3B0" w:rsidR="0094549D" w:rsidRPr="0094549D" w:rsidRDefault="0094549D" w:rsidP="0094549D">
      <w:pPr>
        <w:pStyle w:val="NormalWeb"/>
        <w:numPr>
          <w:ilvl w:val="0"/>
          <w:numId w:val="40"/>
        </w:numPr>
        <w:spacing w:line="360" w:lineRule="auto"/>
        <w:rPr>
          <w:color w:val="000000" w:themeColor="text1"/>
        </w:rPr>
      </w:pPr>
      <w:r w:rsidRPr="0094549D">
        <w:rPr>
          <w:rStyle w:val="Strong"/>
          <w:rFonts w:eastAsiaTheme="majorEastAsia"/>
          <w:b w:val="0"/>
          <w:bCs w:val="0"/>
          <w:color w:val="000000" w:themeColor="text1"/>
        </w:rPr>
        <w:t>Mini Trends by Activity</w:t>
      </w:r>
      <w:r w:rsidRPr="0094549D">
        <w:rPr>
          <w:color w:val="000000" w:themeColor="text1"/>
        </w:rPr>
        <w:t xml:space="preserve"> – Mi</w:t>
      </w:r>
      <w:r w:rsidR="00716235">
        <w:rPr>
          <w:color w:val="000000" w:themeColor="text1"/>
        </w:rPr>
        <w:t>ni</w:t>
      </w:r>
      <w:r w:rsidRPr="0094549D">
        <w:rPr>
          <w:color w:val="000000" w:themeColor="text1"/>
        </w:rPr>
        <w:t xml:space="preserve"> trend lines showing participation growth in individual activities.</w:t>
      </w:r>
    </w:p>
    <w:p w14:paraId="49FC3DC8" w14:textId="5E31178A" w:rsidR="0094549D" w:rsidRPr="00716235" w:rsidRDefault="0094549D" w:rsidP="0094549D">
      <w:pPr>
        <w:pStyle w:val="Heading4"/>
        <w:spacing w:line="360" w:lineRule="auto"/>
        <w:rPr>
          <w:rFonts w:ascii="Times New Roman" w:hAnsi="Times New Roman" w:cs="Times New Roman"/>
          <w:b/>
          <w:bCs/>
          <w:i w:val="0"/>
          <w:iCs w:val="0"/>
          <w:color w:val="000000" w:themeColor="text1"/>
        </w:rPr>
      </w:pPr>
      <w:r w:rsidRPr="00716235">
        <w:rPr>
          <w:rFonts w:ascii="Times New Roman" w:hAnsi="Times New Roman" w:cs="Times New Roman"/>
          <w:b/>
          <w:bCs/>
          <w:i w:val="0"/>
          <w:iCs w:val="0"/>
          <w:color w:val="000000" w:themeColor="text1"/>
        </w:rPr>
        <w:t>Recent Verified Activity Table</w:t>
      </w:r>
    </w:p>
    <w:p w14:paraId="6CDAECE2" w14:textId="586ED07C" w:rsidR="0094549D" w:rsidRPr="0094549D" w:rsidRDefault="0094549D" w:rsidP="0094549D">
      <w:pPr>
        <w:pStyle w:val="NormalWeb"/>
        <w:numPr>
          <w:ilvl w:val="0"/>
          <w:numId w:val="41"/>
        </w:numPr>
        <w:spacing w:line="360" w:lineRule="auto"/>
        <w:rPr>
          <w:color w:val="000000" w:themeColor="text1"/>
        </w:rPr>
      </w:pPr>
      <w:r w:rsidRPr="0094549D">
        <w:rPr>
          <w:rStyle w:val="Strong"/>
          <w:rFonts w:eastAsiaTheme="majorEastAsia"/>
          <w:b w:val="0"/>
          <w:bCs w:val="0"/>
          <w:color w:val="000000" w:themeColor="text1"/>
        </w:rPr>
        <w:t>Real-time list of latest user activities</w:t>
      </w:r>
      <w:r w:rsidRPr="0094549D">
        <w:rPr>
          <w:color w:val="000000" w:themeColor="text1"/>
        </w:rPr>
        <w:t>, showing:</w:t>
      </w:r>
    </w:p>
    <w:p w14:paraId="25BE8207"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Time of completion</w:t>
      </w:r>
    </w:p>
    <w:p w14:paraId="188F1DFD"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Username</w:t>
      </w:r>
    </w:p>
    <w:p w14:paraId="457E2569"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Activity name</w:t>
      </w:r>
    </w:p>
    <w:p w14:paraId="136E1752"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Associated category</w:t>
      </w:r>
    </w:p>
    <w:p w14:paraId="01816708"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Points awarded</w:t>
      </w:r>
    </w:p>
    <w:p w14:paraId="5C5A40E5" w14:textId="77777777" w:rsidR="0094549D" w:rsidRPr="0094549D" w:rsidRDefault="0094549D" w:rsidP="00716235">
      <w:pPr>
        <w:pStyle w:val="NormalWeb"/>
        <w:numPr>
          <w:ilvl w:val="1"/>
          <w:numId w:val="43"/>
        </w:numPr>
        <w:spacing w:line="360" w:lineRule="auto"/>
        <w:rPr>
          <w:color w:val="000000" w:themeColor="text1"/>
        </w:rPr>
      </w:pPr>
      <w:r w:rsidRPr="0094549D">
        <w:rPr>
          <w:color w:val="000000" w:themeColor="text1"/>
        </w:rPr>
        <w:t xml:space="preserve">Syncs directly from the </w:t>
      </w:r>
      <w:r w:rsidRPr="0094549D">
        <w:rPr>
          <w:rStyle w:val="HTMLCode"/>
          <w:rFonts w:ascii="Times New Roman" w:eastAsiaTheme="majorEastAsia" w:hAnsi="Times New Roman" w:cs="Times New Roman"/>
          <w:color w:val="000000" w:themeColor="text1"/>
          <w:sz w:val="24"/>
          <w:szCs w:val="24"/>
        </w:rPr>
        <w:t>activity_log</w:t>
      </w:r>
      <w:r w:rsidRPr="0094549D">
        <w:rPr>
          <w:color w:val="000000" w:themeColor="text1"/>
        </w:rPr>
        <w:t xml:space="preserve"> table</w:t>
      </w:r>
    </w:p>
    <w:p w14:paraId="0D788ABB" w14:textId="4968E741" w:rsidR="0094549D" w:rsidRPr="00716235" w:rsidRDefault="0094549D" w:rsidP="0094549D">
      <w:pPr>
        <w:pStyle w:val="Heading4"/>
        <w:spacing w:line="360" w:lineRule="auto"/>
        <w:rPr>
          <w:rFonts w:ascii="Times New Roman" w:hAnsi="Times New Roman" w:cs="Times New Roman"/>
          <w:b/>
          <w:bCs/>
          <w:i w:val="0"/>
          <w:iCs w:val="0"/>
          <w:color w:val="000000" w:themeColor="text1"/>
        </w:rPr>
      </w:pPr>
      <w:r w:rsidRPr="00716235">
        <w:rPr>
          <w:rFonts w:ascii="Times New Roman" w:hAnsi="Times New Roman" w:cs="Times New Roman"/>
          <w:b/>
          <w:bCs/>
          <w:i w:val="0"/>
          <w:iCs w:val="0"/>
          <w:color w:val="000000" w:themeColor="text1"/>
        </w:rPr>
        <w:t>Sidebar Navigation</w:t>
      </w:r>
    </w:p>
    <w:p w14:paraId="646ED856" w14:textId="77777777" w:rsidR="0094549D" w:rsidRPr="0094549D" w:rsidRDefault="0094549D" w:rsidP="0094549D">
      <w:pPr>
        <w:pStyle w:val="NormalWeb"/>
        <w:numPr>
          <w:ilvl w:val="0"/>
          <w:numId w:val="42"/>
        </w:numPr>
        <w:spacing w:line="360" w:lineRule="auto"/>
        <w:rPr>
          <w:color w:val="000000" w:themeColor="text1"/>
        </w:rPr>
      </w:pPr>
      <w:r w:rsidRPr="0094549D">
        <w:rPr>
          <w:rStyle w:val="Strong"/>
          <w:rFonts w:eastAsiaTheme="majorEastAsia"/>
          <w:b w:val="0"/>
          <w:bCs w:val="0"/>
          <w:color w:val="000000" w:themeColor="text1"/>
        </w:rPr>
        <w:t>Category-Specific Pages</w:t>
      </w:r>
      <w:r w:rsidRPr="0094549D">
        <w:rPr>
          <w:color w:val="000000" w:themeColor="text1"/>
        </w:rPr>
        <w:t xml:space="preserve"> – Each sidebar link (e.g., “Donate &amp; Buy”, “Advocate”, “Protect Wildlife”) leads to a </w:t>
      </w:r>
      <w:r w:rsidRPr="0094549D">
        <w:rPr>
          <w:rStyle w:val="Strong"/>
          <w:rFonts w:eastAsiaTheme="majorEastAsia"/>
          <w:b w:val="0"/>
          <w:bCs w:val="0"/>
          <w:color w:val="000000" w:themeColor="text1"/>
        </w:rPr>
        <w:t>filtered analytics page</w:t>
      </w:r>
      <w:r w:rsidRPr="0094549D">
        <w:rPr>
          <w:color w:val="000000" w:themeColor="text1"/>
        </w:rPr>
        <w:t>, showing data specific to that category only. This ensures detailed performance tracking in each sustainability pillar.</w:t>
      </w:r>
    </w:p>
    <w:p w14:paraId="00F26882" w14:textId="77777777" w:rsidR="0048176A" w:rsidRPr="0048176A" w:rsidDel="004747AC" w:rsidRDefault="0048176A" w:rsidP="0094549D">
      <w:pPr>
        <w:spacing w:line="360" w:lineRule="auto"/>
        <w:rPr>
          <w:del w:id="174" w:author="Peter Jean Paul" w:date="2025-08-30T02:22:00Z" w16du:dateUtc="2025-08-30T01:22:00Z"/>
        </w:rPr>
      </w:pPr>
      <w:del w:id="175" w:author="Peter Jean Paul" w:date="2025-08-30T02:22:00Z" w16du:dateUtc="2025-08-30T01:22:00Z">
        <w:r w:rsidRPr="0048176A" w:rsidDel="004747AC">
          <w:delText>The architecture was derived based on a SCRUM process:</w:delText>
        </w:r>
      </w:del>
    </w:p>
    <w:p w14:paraId="6E9FFE1E" w14:textId="77777777" w:rsidR="0048176A" w:rsidRPr="0048176A" w:rsidDel="004747AC" w:rsidRDefault="0048176A" w:rsidP="0094549D">
      <w:pPr>
        <w:spacing w:line="360" w:lineRule="auto"/>
        <w:rPr>
          <w:del w:id="176" w:author="Peter Jean Paul" w:date="2025-08-30T02:22:00Z" w16du:dateUtc="2025-08-30T01:22:00Z"/>
        </w:rPr>
      </w:pPr>
      <w:del w:id="177" w:author="Peter Jean Paul" w:date="2025-08-30T02:22:00Z" w16du:dateUtc="2025-08-30T01:22:00Z">
        <w:r w:rsidRPr="0048176A" w:rsidDel="004747AC">
          <w:delText>The entire project was split into user side and the corporate side.</w:delText>
        </w:r>
      </w:del>
    </w:p>
    <w:p w14:paraId="0AE4BC44" w14:textId="77777777" w:rsidR="0048176A" w:rsidRPr="0048176A" w:rsidDel="004747AC" w:rsidRDefault="0048176A" w:rsidP="0094549D">
      <w:pPr>
        <w:spacing w:line="360" w:lineRule="auto"/>
        <w:rPr>
          <w:del w:id="178" w:author="Peter Jean Paul" w:date="2025-08-30T02:22:00Z" w16du:dateUtc="2025-08-30T01:22:00Z"/>
        </w:rPr>
      </w:pPr>
      <w:del w:id="179" w:author="Peter Jean Paul" w:date="2025-08-30T02:22:00Z" w16du:dateUtc="2025-08-30T01:22:00Z">
        <w:r w:rsidRPr="0048176A" w:rsidDel="004747AC">
          <w:delText>It was broken down into the smaller portions in each page and drawn sprint-by-sprint on every side.</w:delText>
        </w:r>
      </w:del>
    </w:p>
    <w:p w14:paraId="041722D8" w14:textId="77777777" w:rsidR="0048176A" w:rsidRPr="0048176A" w:rsidDel="004747AC" w:rsidRDefault="0048176A" w:rsidP="0094549D">
      <w:pPr>
        <w:spacing w:line="360" w:lineRule="auto"/>
        <w:rPr>
          <w:del w:id="180" w:author="Peter Jean Paul" w:date="2025-08-30T02:22:00Z" w16du:dateUtc="2025-08-30T01:22:00Z"/>
        </w:rPr>
      </w:pPr>
      <w:del w:id="181" w:author="Peter Jean Paul" w:date="2025-08-30T02:22:00Z" w16du:dateUtc="2025-08-30T01:22:00Z">
        <w:r w:rsidRPr="0048176A" w:rsidDel="004747AC">
          <w:delText>Weekly meetings with the professor and app developer were organized to keep track of the progress and rectify.</w:delText>
        </w:r>
      </w:del>
    </w:p>
    <w:p w14:paraId="06A07D68" w14:textId="77777777" w:rsidR="0048176A" w:rsidRPr="0048176A" w:rsidDel="004747AC" w:rsidRDefault="0048176A" w:rsidP="0094549D">
      <w:pPr>
        <w:spacing w:line="360" w:lineRule="auto"/>
        <w:rPr>
          <w:del w:id="182" w:author="Peter Jean Paul" w:date="2025-08-30T02:22:00Z" w16du:dateUtc="2025-08-30T01:22:00Z"/>
        </w:rPr>
      </w:pPr>
      <w:del w:id="183" w:author="Peter Jean Paul" w:date="2025-08-30T02:22:00Z" w16du:dateUtc="2025-08-30T01:22:00Z">
        <w:r w:rsidRPr="0048176A" w:rsidDel="004747AC">
          <w:delText>Changes including: were guided by the many tests and feedback (user comments) by the users like sample students.</w:delText>
        </w:r>
      </w:del>
    </w:p>
    <w:p w14:paraId="55F7B674" w14:textId="77777777" w:rsidR="0048176A" w:rsidRPr="0048176A" w:rsidDel="004747AC" w:rsidRDefault="0048176A" w:rsidP="0094549D">
      <w:pPr>
        <w:spacing w:line="360" w:lineRule="auto"/>
        <w:rPr>
          <w:del w:id="184" w:author="Peter Jean Paul" w:date="2025-08-30T02:22:00Z" w16du:dateUtc="2025-08-30T01:22:00Z"/>
        </w:rPr>
      </w:pPr>
      <w:del w:id="185" w:author="Peter Jean Paul" w:date="2025-08-30T02:22:00Z" w16du:dateUtc="2025-08-30T01:22:00Z">
        <w:r w:rsidRPr="0048176A" w:rsidDel="004747AC">
          <w:delText>Elimination of the conventional navigation bar.</w:delText>
        </w:r>
      </w:del>
    </w:p>
    <w:p w14:paraId="1B1F5869" w14:textId="77777777" w:rsidR="0048176A" w:rsidRPr="0048176A" w:rsidDel="004747AC" w:rsidRDefault="0048176A" w:rsidP="0094549D">
      <w:pPr>
        <w:spacing w:line="360" w:lineRule="auto"/>
        <w:rPr>
          <w:del w:id="186" w:author="Peter Jean Paul" w:date="2025-08-30T02:22:00Z" w16du:dateUtc="2025-08-30T01:22:00Z"/>
        </w:rPr>
      </w:pPr>
      <w:del w:id="187" w:author="Peter Jean Paul" w:date="2025-08-30T02:22:00Z" w16du:dateUtc="2025-08-30T01:22:00Z">
        <w:r w:rsidRPr="0048176A" w:rsidDel="004747AC">
          <w:delText>To facilitate ease of navigation, an inclusion of one Start Here button.</w:delText>
        </w:r>
      </w:del>
    </w:p>
    <w:p w14:paraId="1C8F6693" w14:textId="77777777" w:rsidR="0048176A" w:rsidRPr="0048176A" w:rsidDel="004747AC" w:rsidRDefault="0048176A" w:rsidP="0094549D">
      <w:pPr>
        <w:spacing w:line="360" w:lineRule="auto"/>
        <w:rPr>
          <w:del w:id="188" w:author="Peter Jean Paul" w:date="2025-08-30T02:22:00Z" w16du:dateUtc="2025-08-30T01:22:00Z"/>
        </w:rPr>
      </w:pPr>
      <w:del w:id="189" w:author="Peter Jean Paul" w:date="2025-08-30T02:22:00Z" w16du:dateUtc="2025-08-30T01:22:00Z">
        <w:r w:rsidRPr="0048176A" w:rsidDel="004747AC">
          <w:delText>A suggestion to use a smiley voice to introduce and AI-based activity recommendations.</w:delText>
        </w:r>
      </w:del>
    </w:p>
    <w:p w14:paraId="445ED23F" w14:textId="77777777" w:rsidR="0048176A" w:rsidRPr="0048176A" w:rsidDel="004747AC" w:rsidRDefault="0048176A" w:rsidP="0094549D">
      <w:pPr>
        <w:spacing w:line="360" w:lineRule="auto"/>
        <w:rPr>
          <w:del w:id="190" w:author="Peter Jean Paul" w:date="2025-08-30T02:22:00Z" w16du:dateUtc="2025-08-30T01:22:00Z"/>
        </w:rPr>
      </w:pPr>
    </w:p>
    <w:p w14:paraId="04B48140" w14:textId="77777777" w:rsidR="0048176A" w:rsidRPr="0048176A" w:rsidDel="004747AC" w:rsidRDefault="0048176A" w:rsidP="0094549D">
      <w:pPr>
        <w:spacing w:line="360" w:lineRule="auto"/>
        <w:rPr>
          <w:del w:id="191" w:author="Peter Jean Paul" w:date="2025-08-30T02:22:00Z" w16du:dateUtc="2025-08-30T01:22:00Z"/>
        </w:rPr>
      </w:pPr>
    </w:p>
    <w:p w14:paraId="1BCF16DF" w14:textId="77777777" w:rsidR="0048176A" w:rsidRPr="0048176A" w:rsidDel="004747AC" w:rsidRDefault="0048176A" w:rsidP="0094549D">
      <w:pPr>
        <w:spacing w:line="360" w:lineRule="auto"/>
        <w:rPr>
          <w:del w:id="192" w:author="Peter Jean Paul" w:date="2025-08-30T02:22:00Z" w16du:dateUtc="2025-08-30T01:22:00Z"/>
        </w:rPr>
      </w:pPr>
      <w:del w:id="193" w:author="Peter Jean Paul" w:date="2025-08-30T02:22:00Z" w16du:dateUtc="2025-08-30T01:22:00Z">
        <w:r w:rsidRPr="0048176A" w:rsidDel="004747AC">
          <w:delText>Design Evolution</w:delText>
        </w:r>
      </w:del>
    </w:p>
    <w:p w14:paraId="72AD1956" w14:textId="77777777" w:rsidR="0048176A" w:rsidRPr="0048176A" w:rsidDel="004747AC" w:rsidRDefault="0048176A" w:rsidP="0094549D">
      <w:pPr>
        <w:spacing w:line="360" w:lineRule="auto"/>
        <w:rPr>
          <w:del w:id="194" w:author="Peter Jean Paul" w:date="2025-08-30T02:22:00Z" w16du:dateUtc="2025-08-30T01:22:00Z"/>
        </w:rPr>
      </w:pPr>
      <w:del w:id="195" w:author="Peter Jean Paul" w:date="2025-08-30T02:22:00Z" w16du:dateUtc="2025-08-30T01:22:00Z">
        <w:r w:rsidRPr="0048176A" w:rsidDel="004747AC">
          <w:delText>The first designs were created in low-fidelity paper sketches (of the order of 15 pages).</w:delText>
        </w:r>
      </w:del>
    </w:p>
    <w:p w14:paraId="75B1FE83" w14:textId="77777777" w:rsidR="0048176A" w:rsidRPr="0048176A" w:rsidDel="004747AC" w:rsidRDefault="0048176A" w:rsidP="0094549D">
      <w:pPr>
        <w:spacing w:line="360" w:lineRule="auto"/>
        <w:rPr>
          <w:del w:id="196" w:author="Peter Jean Paul" w:date="2025-08-30T02:22:00Z" w16du:dateUtc="2025-08-30T01:22:00Z"/>
        </w:rPr>
      </w:pPr>
      <w:del w:id="197" w:author="Peter Jean Paul" w:date="2025-08-30T02:22:00Z" w16du:dateUtc="2025-08-30T01:22:00Z">
        <w:r w:rsidRPr="0048176A" w:rsidDel="004747AC">
          <w:delText>They have been built as high-fidelity mockups in Figma and layout tools like Lucid chart.</w:delText>
        </w:r>
      </w:del>
    </w:p>
    <w:p w14:paraId="487DD49C" w14:textId="77777777" w:rsidR="0048176A" w:rsidRPr="0048176A" w:rsidDel="004747AC" w:rsidRDefault="0048176A" w:rsidP="0094549D">
      <w:pPr>
        <w:spacing w:line="360" w:lineRule="auto"/>
        <w:rPr>
          <w:del w:id="198" w:author="Peter Jean Paul" w:date="2025-08-30T02:22:00Z" w16du:dateUtc="2025-08-30T01:22:00Z"/>
        </w:rPr>
      </w:pPr>
      <w:del w:id="199" w:author="Peter Jean Paul" w:date="2025-08-30T02:22:00Z" w16du:dateUtc="2025-08-30T01:22:00Z">
        <w:r w:rsidRPr="0048176A" w:rsidDel="004747AC">
          <w:delText>Feedback was responded to in the process of test use and when a review of the design was being undertaken.</w:delText>
        </w:r>
      </w:del>
    </w:p>
    <w:p w14:paraId="1E52499A" w14:textId="77777777" w:rsidR="0048176A" w:rsidRPr="0048176A" w:rsidDel="004747AC" w:rsidRDefault="0048176A" w:rsidP="0094549D">
      <w:pPr>
        <w:spacing w:line="360" w:lineRule="auto"/>
        <w:rPr>
          <w:del w:id="200" w:author="Peter Jean Paul" w:date="2025-08-30T02:22:00Z" w16du:dateUtc="2025-08-30T01:22:00Z"/>
        </w:rPr>
      </w:pPr>
    </w:p>
    <w:p w14:paraId="670ADF4F" w14:textId="77777777" w:rsidR="00AF6C66" w:rsidRDefault="00AF6C66" w:rsidP="0094549D">
      <w:pPr>
        <w:spacing w:line="360" w:lineRule="auto"/>
        <w:rPr>
          <w:rFonts w:cs="Times New Roman"/>
        </w:rPr>
      </w:pPr>
    </w:p>
    <w:p w14:paraId="277C8F43" w14:textId="76039AA7" w:rsidR="0048176A" w:rsidRPr="0048176A" w:rsidRDefault="0048176A" w:rsidP="00AF6C66">
      <w:pPr>
        <w:pStyle w:val="Heading1"/>
        <w:spacing w:line="360" w:lineRule="auto"/>
        <w:jc w:val="both"/>
        <w:rPr>
          <w:ins w:id="201" w:author="Peter Jean Paul" w:date="2025-08-30T02:37:00Z" w16du:dateUtc="2025-08-30T01:37:00Z"/>
          <w:rFonts w:cs="Times New Roman"/>
        </w:rPr>
        <w:pPrChange w:id="202" w:author="VAMSI KRISHNA KANCHARAPU" w:date="2025-09-01T17:29:00Z" w16du:dateUtc="2025-09-01T16:29:00Z">
          <w:pPr>
            <w:pStyle w:val="Heading1"/>
          </w:pPr>
        </w:pPrChange>
      </w:pPr>
      <w:bookmarkStart w:id="203" w:name="_Toc207677310"/>
      <w:ins w:id="204" w:author="Peter Jean Paul" w:date="2025-08-30T02:38:00Z" w16du:dateUtc="2025-08-30T01:38:00Z">
        <w:r w:rsidRPr="0048176A">
          <w:rPr>
            <w:rFonts w:cs="Times New Roman"/>
          </w:rPr>
          <w:lastRenderedPageBreak/>
          <w:t>6.2</w:t>
        </w:r>
      </w:ins>
      <w:ins w:id="205" w:author="Peter Jean Paul" w:date="2025-08-30T02:37:00Z" w16du:dateUtc="2025-08-30T01:37:00Z">
        <w:r w:rsidRPr="0048176A">
          <w:rPr>
            <w:rFonts w:cs="Times New Roman"/>
          </w:rPr>
          <w:t xml:space="preserve"> </w:t>
        </w:r>
      </w:ins>
      <w:ins w:id="206" w:author="Peter Jean Paul" w:date="2025-08-30T02:46:00Z" w16du:dateUtc="2025-08-30T01:46:00Z">
        <w:r w:rsidRPr="0048176A">
          <w:rPr>
            <w:rFonts w:cs="Times New Roman"/>
          </w:rPr>
          <w:t xml:space="preserve">Special </w:t>
        </w:r>
      </w:ins>
      <w:ins w:id="207" w:author="Peter Jean Paul" w:date="2025-08-30T02:37:00Z" w16du:dateUtc="2025-08-30T01:37:00Z">
        <w:r w:rsidRPr="0048176A">
          <w:rPr>
            <w:rFonts w:cs="Times New Roman"/>
          </w:rPr>
          <w:t xml:space="preserve">System Functionality </w:t>
        </w:r>
      </w:ins>
      <w:ins w:id="208" w:author="Peter Jean Paul" w:date="2025-08-30T02:46:00Z" w16du:dateUtc="2025-08-30T01:46:00Z">
        <w:r w:rsidRPr="0048176A">
          <w:rPr>
            <w:rFonts w:cs="Times New Roman"/>
          </w:rPr>
          <w:t>Features</w:t>
        </w:r>
      </w:ins>
      <w:ins w:id="209" w:author="Peter Jean Paul" w:date="2025-08-30T02:50:00Z" w16du:dateUtc="2025-08-30T01:50:00Z">
        <w:r w:rsidRPr="0048176A">
          <w:rPr>
            <w:rFonts w:cs="Times New Roman"/>
          </w:rPr>
          <w:t xml:space="preserve"> for Users</w:t>
        </w:r>
      </w:ins>
      <w:bookmarkEnd w:id="203"/>
    </w:p>
    <w:p w14:paraId="7090B66F" w14:textId="77777777" w:rsidR="0048176A" w:rsidRPr="0048176A" w:rsidRDefault="0048176A" w:rsidP="0048176A">
      <w:pPr>
        <w:spacing w:line="360" w:lineRule="auto"/>
        <w:jc w:val="both"/>
        <w:rPr>
          <w:ins w:id="210" w:author="Peter Jean Paul" w:date="2025-08-30T02:37:00Z" w16du:dateUtc="2025-08-30T01:37:00Z"/>
          <w:rFonts w:ascii="Times New Roman" w:hAnsi="Times New Roman" w:cs="Times New Roman"/>
          <w:rPrChange w:id="211" w:author="VAMSI KRISHNA KANCHARAPU" w:date="2025-09-01T17:27:00Z" w16du:dateUtc="2025-09-01T16:27:00Z">
            <w:rPr>
              <w:ins w:id="212" w:author="Peter Jean Paul" w:date="2025-08-30T02:37:00Z" w16du:dateUtc="2025-08-30T01:37:00Z"/>
              <w:rFonts w:eastAsiaTheme="minorHAnsi"/>
            </w:rPr>
          </w:rPrChange>
        </w:rPr>
        <w:pPrChange w:id="213" w:author="VAMSI KRISHNA KANCHARAPU" w:date="2025-09-01T17:29:00Z" w16du:dateUtc="2025-09-01T16:29:00Z">
          <w:pPr>
            <w:pStyle w:val="Heading2"/>
          </w:pPr>
        </w:pPrChange>
      </w:pPr>
      <w:ins w:id="214" w:author="Peter Jean Paul" w:date="2025-08-30T02:37:00Z" w16du:dateUtc="2025-08-30T01:37:00Z">
        <w:r w:rsidRPr="0048176A">
          <w:rPr>
            <w:rFonts w:ascii="Times New Roman" w:hAnsi="Times New Roman" w:cs="Times New Roman"/>
            <w:rPrChange w:id="215" w:author="VAMSI KRISHNA KANCHARAPU" w:date="2025-09-01T17:27:00Z" w16du:dateUtc="2025-09-01T16:27:00Z">
              <w:rPr>
                <w:rFonts w:asciiTheme="majorHAnsi" w:hAnsiTheme="majorHAnsi"/>
                <w:color w:val="0F4761" w:themeColor="accent1" w:themeShade="BF"/>
              </w:rPr>
            </w:rPrChange>
          </w:rPr>
          <w:t>The website has five unique functional features that are important to encourage user interaction. These are:</w:t>
        </w:r>
      </w:ins>
    </w:p>
    <w:p w14:paraId="7AB3A9E5" w14:textId="77777777" w:rsidR="0048176A" w:rsidRPr="0048176A" w:rsidRDefault="0048176A" w:rsidP="0048176A">
      <w:pPr>
        <w:spacing w:line="360" w:lineRule="auto"/>
        <w:jc w:val="both"/>
        <w:rPr>
          <w:ins w:id="216" w:author="Peter Jean Paul" w:date="2025-08-30T02:37:00Z" w16du:dateUtc="2025-08-30T01:37:00Z"/>
          <w:rFonts w:ascii="Times New Roman" w:hAnsi="Times New Roman" w:cs="Times New Roman"/>
          <w:rPrChange w:id="217" w:author="VAMSI KRISHNA KANCHARAPU" w:date="2025-09-01T17:27:00Z" w16du:dateUtc="2025-09-01T16:27:00Z">
            <w:rPr>
              <w:ins w:id="218" w:author="Peter Jean Paul" w:date="2025-08-30T02:37:00Z" w16du:dateUtc="2025-08-30T01:37:00Z"/>
              <w:rFonts w:eastAsiaTheme="minorHAnsi"/>
            </w:rPr>
          </w:rPrChange>
        </w:rPr>
        <w:pPrChange w:id="219" w:author="VAMSI KRISHNA KANCHARAPU" w:date="2025-09-01T17:29:00Z" w16du:dateUtc="2025-09-01T16:29:00Z">
          <w:pPr>
            <w:pStyle w:val="Heading2"/>
            <w:numPr>
              <w:numId w:val="29"/>
            </w:numPr>
            <w:ind w:left="720" w:hanging="360"/>
          </w:pPr>
        </w:pPrChange>
      </w:pPr>
      <w:ins w:id="220" w:author="VAMSI KRISHNA KANCHARAPU" w:date="2025-09-01T17:27:00Z" w16du:dateUtc="2025-09-01T16:27:00Z">
        <w:r w:rsidRPr="0048176A">
          <w:rPr>
            <w:rFonts w:ascii="Times New Roman" w:hAnsi="Times New Roman" w:cs="Times New Roman"/>
            <w:rPrChange w:id="221" w:author="VAMSI KRISHNA KANCHARAPU" w:date="2025-09-01T17:27:00Z" w16du:dateUtc="2025-09-01T16:27:00Z">
              <w:rPr>
                <w:rFonts w:asciiTheme="majorHAnsi" w:hAnsiTheme="majorHAnsi"/>
                <w:color w:val="0F4761" w:themeColor="accent1" w:themeShade="BF"/>
              </w:rPr>
            </w:rPrChange>
          </w:rPr>
          <w:t xml:space="preserve">1. </w:t>
        </w:r>
      </w:ins>
      <w:ins w:id="222" w:author="Peter Jean Paul" w:date="2025-08-30T02:37:00Z" w16du:dateUtc="2025-08-30T01:37:00Z">
        <w:r w:rsidRPr="0048176A">
          <w:rPr>
            <w:rFonts w:ascii="Times New Roman" w:hAnsi="Times New Roman" w:cs="Times New Roman"/>
            <w:rPrChange w:id="223" w:author="VAMSI KRISHNA KANCHARAPU" w:date="2025-09-01T17:27:00Z" w16du:dateUtc="2025-09-01T16:27:00Z">
              <w:rPr>
                <w:rFonts w:asciiTheme="majorHAnsi" w:hAnsiTheme="majorHAnsi"/>
                <w:color w:val="0F4761" w:themeColor="accent1" w:themeShade="BF"/>
              </w:rPr>
            </w:rPrChange>
          </w:rPr>
          <w:t>Authentication for security and privacy</w:t>
        </w:r>
      </w:ins>
    </w:p>
    <w:p w14:paraId="5989B3D8" w14:textId="77777777" w:rsidR="0048176A" w:rsidRPr="0048176A" w:rsidRDefault="0048176A" w:rsidP="0048176A">
      <w:pPr>
        <w:spacing w:line="360" w:lineRule="auto"/>
        <w:jc w:val="both"/>
        <w:rPr>
          <w:ins w:id="224" w:author="Peter Jean Paul" w:date="2025-08-30T02:37:00Z" w16du:dateUtc="2025-08-30T01:37:00Z"/>
          <w:rFonts w:ascii="Times New Roman" w:hAnsi="Times New Roman" w:cs="Times New Roman"/>
          <w:rPrChange w:id="225" w:author="VAMSI KRISHNA KANCHARAPU" w:date="2025-09-01T17:27:00Z" w16du:dateUtc="2025-09-01T16:27:00Z">
            <w:rPr>
              <w:ins w:id="226" w:author="Peter Jean Paul" w:date="2025-08-30T02:37:00Z" w16du:dateUtc="2025-08-30T01:37:00Z"/>
              <w:rFonts w:eastAsiaTheme="minorHAnsi"/>
            </w:rPr>
          </w:rPrChange>
        </w:rPr>
        <w:pPrChange w:id="227" w:author="VAMSI KRISHNA KANCHARAPU" w:date="2025-09-01T17:29:00Z" w16du:dateUtc="2025-09-01T16:29:00Z">
          <w:pPr>
            <w:pStyle w:val="Heading2"/>
            <w:numPr>
              <w:numId w:val="29"/>
            </w:numPr>
            <w:ind w:left="720" w:hanging="360"/>
            <w:jc w:val="both"/>
          </w:pPr>
        </w:pPrChange>
      </w:pPr>
      <w:ins w:id="228" w:author="VAMSI KRISHNA KANCHARAPU" w:date="2025-09-01T17:27:00Z" w16du:dateUtc="2025-09-01T16:27:00Z">
        <w:r w:rsidRPr="0048176A">
          <w:rPr>
            <w:rFonts w:ascii="Times New Roman" w:hAnsi="Times New Roman" w:cs="Times New Roman"/>
            <w:rPrChange w:id="229" w:author="VAMSI KRISHNA KANCHARAPU" w:date="2025-09-01T17:27:00Z" w16du:dateUtc="2025-09-01T16:27:00Z">
              <w:rPr>
                <w:rFonts w:asciiTheme="majorHAnsi" w:hAnsiTheme="majorHAnsi"/>
                <w:color w:val="0F4761" w:themeColor="accent1" w:themeShade="BF"/>
              </w:rPr>
            </w:rPrChange>
          </w:rPr>
          <w:t xml:space="preserve">2. </w:t>
        </w:r>
      </w:ins>
      <w:ins w:id="230" w:author="Peter Jean Paul" w:date="2025-08-30T02:37:00Z" w16du:dateUtc="2025-08-30T01:37:00Z">
        <w:r w:rsidRPr="0048176A">
          <w:rPr>
            <w:rFonts w:ascii="Times New Roman" w:hAnsi="Times New Roman" w:cs="Times New Roman"/>
            <w:rPrChange w:id="231" w:author="VAMSI KRISHNA KANCHARAPU" w:date="2025-09-01T17:27:00Z" w16du:dateUtc="2025-09-01T16:27:00Z">
              <w:rPr>
                <w:rFonts w:asciiTheme="majorHAnsi" w:hAnsiTheme="majorHAnsi"/>
                <w:color w:val="0F4761" w:themeColor="accent1" w:themeShade="BF"/>
              </w:rPr>
            </w:rPrChange>
          </w:rPr>
          <w:t>User Data Storage</w:t>
        </w:r>
      </w:ins>
    </w:p>
    <w:p w14:paraId="12C556D7" w14:textId="77777777" w:rsidR="0048176A" w:rsidRPr="0048176A" w:rsidRDefault="0048176A" w:rsidP="0048176A">
      <w:pPr>
        <w:spacing w:line="360" w:lineRule="auto"/>
        <w:jc w:val="both"/>
        <w:rPr>
          <w:ins w:id="232" w:author="Peter Jean Paul" w:date="2025-08-30T02:37:00Z" w16du:dateUtc="2025-08-30T01:37:00Z"/>
          <w:rFonts w:ascii="Times New Roman" w:hAnsi="Times New Roman" w:cs="Times New Roman"/>
          <w:rPrChange w:id="233" w:author="VAMSI KRISHNA KANCHARAPU" w:date="2025-09-01T17:27:00Z" w16du:dateUtc="2025-09-01T16:27:00Z">
            <w:rPr>
              <w:ins w:id="234" w:author="Peter Jean Paul" w:date="2025-08-30T02:37:00Z" w16du:dateUtc="2025-08-30T01:37:00Z"/>
              <w:rFonts w:eastAsiaTheme="minorHAnsi"/>
            </w:rPr>
          </w:rPrChange>
        </w:rPr>
        <w:pPrChange w:id="235" w:author="VAMSI KRISHNA KANCHARAPU" w:date="2025-09-01T17:29:00Z" w16du:dateUtc="2025-09-01T16:29:00Z">
          <w:pPr>
            <w:pStyle w:val="Heading2"/>
            <w:numPr>
              <w:numId w:val="29"/>
            </w:numPr>
            <w:ind w:left="720" w:hanging="360"/>
          </w:pPr>
        </w:pPrChange>
      </w:pPr>
      <w:ins w:id="236" w:author="VAMSI KRISHNA KANCHARAPU" w:date="2025-09-01T17:27:00Z" w16du:dateUtc="2025-09-01T16:27:00Z">
        <w:r w:rsidRPr="0048176A">
          <w:rPr>
            <w:rFonts w:ascii="Times New Roman" w:hAnsi="Times New Roman" w:cs="Times New Roman"/>
            <w:rPrChange w:id="237" w:author="VAMSI KRISHNA KANCHARAPU" w:date="2025-09-01T17:27:00Z" w16du:dateUtc="2025-09-01T16:27:00Z">
              <w:rPr>
                <w:rFonts w:asciiTheme="majorHAnsi" w:hAnsiTheme="majorHAnsi"/>
                <w:color w:val="0F4761" w:themeColor="accent1" w:themeShade="BF"/>
              </w:rPr>
            </w:rPrChange>
          </w:rPr>
          <w:t xml:space="preserve">3. </w:t>
        </w:r>
      </w:ins>
      <w:ins w:id="238" w:author="Peter Jean Paul" w:date="2025-08-30T02:37:00Z" w16du:dateUtc="2025-08-30T01:37:00Z">
        <w:r w:rsidRPr="0048176A">
          <w:rPr>
            <w:rFonts w:ascii="Times New Roman" w:hAnsi="Times New Roman" w:cs="Times New Roman"/>
            <w:rPrChange w:id="239" w:author="VAMSI KRISHNA KANCHARAPU" w:date="2025-09-01T17:27:00Z" w16du:dateUtc="2025-09-01T16:27:00Z">
              <w:rPr>
                <w:rFonts w:asciiTheme="majorHAnsi" w:hAnsiTheme="majorHAnsi"/>
                <w:color w:val="0F4761" w:themeColor="accent1" w:themeShade="BF"/>
              </w:rPr>
            </w:rPrChange>
          </w:rPr>
          <w:t>Donation System</w:t>
        </w:r>
      </w:ins>
    </w:p>
    <w:p w14:paraId="37A122C3" w14:textId="77777777" w:rsidR="0048176A" w:rsidRPr="0048176A" w:rsidRDefault="0048176A" w:rsidP="0048176A">
      <w:pPr>
        <w:spacing w:line="360" w:lineRule="auto"/>
        <w:jc w:val="both"/>
        <w:rPr>
          <w:ins w:id="240" w:author="Peter Jean Paul" w:date="2025-08-30T02:37:00Z" w16du:dateUtc="2025-08-30T01:37:00Z"/>
          <w:rFonts w:ascii="Times New Roman" w:hAnsi="Times New Roman" w:cs="Times New Roman"/>
          <w:rPrChange w:id="241" w:author="VAMSI KRISHNA KANCHARAPU" w:date="2025-09-01T17:27:00Z" w16du:dateUtc="2025-09-01T16:27:00Z">
            <w:rPr>
              <w:ins w:id="242" w:author="Peter Jean Paul" w:date="2025-08-30T02:37:00Z" w16du:dateUtc="2025-08-30T01:37:00Z"/>
              <w:rFonts w:eastAsiaTheme="minorHAnsi"/>
            </w:rPr>
          </w:rPrChange>
        </w:rPr>
        <w:pPrChange w:id="243" w:author="VAMSI KRISHNA KANCHARAPU" w:date="2025-09-01T17:29:00Z" w16du:dateUtc="2025-09-01T16:29:00Z">
          <w:pPr>
            <w:pStyle w:val="Heading2"/>
            <w:numPr>
              <w:numId w:val="29"/>
            </w:numPr>
            <w:ind w:left="720" w:hanging="360"/>
          </w:pPr>
        </w:pPrChange>
      </w:pPr>
      <w:ins w:id="244" w:author="VAMSI KRISHNA KANCHARAPU" w:date="2025-09-01T17:27:00Z" w16du:dateUtc="2025-09-01T16:27:00Z">
        <w:r w:rsidRPr="0048176A">
          <w:rPr>
            <w:rFonts w:ascii="Times New Roman" w:hAnsi="Times New Roman" w:cs="Times New Roman"/>
            <w:rPrChange w:id="245" w:author="VAMSI KRISHNA KANCHARAPU" w:date="2025-09-01T17:27:00Z" w16du:dateUtc="2025-09-01T16:27:00Z">
              <w:rPr>
                <w:rFonts w:asciiTheme="majorHAnsi" w:hAnsiTheme="majorHAnsi"/>
                <w:color w:val="0F4761" w:themeColor="accent1" w:themeShade="BF"/>
              </w:rPr>
            </w:rPrChange>
          </w:rPr>
          <w:t xml:space="preserve">4. </w:t>
        </w:r>
      </w:ins>
      <w:ins w:id="246" w:author="Peter Jean Paul" w:date="2025-08-30T02:37:00Z" w16du:dateUtc="2025-08-30T01:37:00Z">
        <w:r w:rsidRPr="0048176A">
          <w:rPr>
            <w:rFonts w:ascii="Times New Roman" w:hAnsi="Times New Roman" w:cs="Times New Roman"/>
            <w:rPrChange w:id="247" w:author="VAMSI KRISHNA KANCHARAPU" w:date="2025-09-01T17:27:00Z" w16du:dateUtc="2025-09-01T16:27:00Z">
              <w:rPr>
                <w:rFonts w:asciiTheme="majorHAnsi" w:hAnsiTheme="majorHAnsi"/>
                <w:color w:val="0F4761" w:themeColor="accent1" w:themeShade="BF"/>
              </w:rPr>
            </w:rPrChange>
          </w:rPr>
          <w:t>Q-Learning AI Recommendation System</w:t>
        </w:r>
      </w:ins>
    </w:p>
    <w:p w14:paraId="3B348FD0" w14:textId="6F52500B" w:rsidR="0048176A" w:rsidRPr="00AF6C66" w:rsidRDefault="0048176A" w:rsidP="0048176A">
      <w:pPr>
        <w:spacing w:line="360" w:lineRule="auto"/>
        <w:jc w:val="both"/>
        <w:rPr>
          <w:ins w:id="248" w:author="Peter Jean Paul" w:date="2025-08-30T02:37:00Z" w16du:dateUtc="2025-08-30T01:37:00Z"/>
          <w:rFonts w:ascii="Times New Roman" w:hAnsi="Times New Roman" w:cs="Times New Roman"/>
        </w:rPr>
      </w:pPr>
      <w:ins w:id="249" w:author="VAMSI KRISHNA KANCHARAPU" w:date="2025-09-01T17:27:00Z" w16du:dateUtc="2025-09-01T16:27:00Z">
        <w:r w:rsidRPr="0048176A">
          <w:rPr>
            <w:rFonts w:ascii="Times New Roman" w:hAnsi="Times New Roman" w:cs="Times New Roman"/>
          </w:rPr>
          <w:t xml:space="preserve">5. </w:t>
        </w:r>
      </w:ins>
      <w:ins w:id="250" w:author="Peter Jean Paul" w:date="2025-08-30T02:37:00Z" w16du:dateUtc="2025-08-30T01:37:00Z">
        <w:r w:rsidRPr="0048176A">
          <w:rPr>
            <w:rFonts w:ascii="Times New Roman" w:hAnsi="Times New Roman" w:cs="Times New Roman"/>
          </w:rPr>
          <w:t>AI Avatar</w:t>
        </w:r>
      </w:ins>
    </w:p>
    <w:p w14:paraId="6A7DF10E" w14:textId="77777777" w:rsidR="0048176A" w:rsidRPr="0048176A" w:rsidRDefault="0048176A" w:rsidP="00AF6C66">
      <w:pPr>
        <w:pStyle w:val="Heading2"/>
        <w:rPr>
          <w:ins w:id="251" w:author="Peter Jean Paul" w:date="2025-08-30T02:37:00Z" w16du:dateUtc="2025-08-30T01:37:00Z"/>
        </w:rPr>
      </w:pPr>
      <w:bookmarkStart w:id="252" w:name="_Toc207677311"/>
      <w:ins w:id="253" w:author="Peter Jean Paul" w:date="2025-08-30T02:39:00Z" w16du:dateUtc="2025-08-30T01:39:00Z">
        <w:r w:rsidRPr="0048176A">
          <w:t>6.2.1</w:t>
        </w:r>
      </w:ins>
      <w:ins w:id="254" w:author="Peter Jean Paul" w:date="2025-08-30T02:37:00Z" w16du:dateUtc="2025-08-30T01:37:00Z">
        <w:r w:rsidRPr="0048176A">
          <w:t xml:space="preserve"> Authentication for security and privacy</w:t>
        </w:r>
        <w:bookmarkEnd w:id="252"/>
      </w:ins>
    </w:p>
    <w:p w14:paraId="7C95A5C3" w14:textId="77777777" w:rsidR="0048176A" w:rsidRPr="0048176A" w:rsidRDefault="0048176A" w:rsidP="0048176A">
      <w:pPr>
        <w:spacing w:line="360" w:lineRule="auto"/>
        <w:jc w:val="both"/>
        <w:rPr>
          <w:ins w:id="255" w:author="Peter Jean Paul" w:date="2025-08-30T02:37:00Z" w16du:dateUtc="2025-08-30T01:37:00Z"/>
          <w:rFonts w:ascii="Times New Roman" w:hAnsi="Times New Roman" w:cs="Times New Roman"/>
        </w:rPr>
      </w:pPr>
      <w:ins w:id="256" w:author="Peter Jean Paul" w:date="2025-08-30T02:37:00Z" w16du:dateUtc="2025-08-30T01:37:00Z">
        <w:r w:rsidRPr="0048176A">
          <w:rPr>
            <w:rFonts w:ascii="Times New Roman" w:hAnsi="Times New Roman" w:cs="Times New Roman"/>
          </w:rPr>
          <w:t>Authentication refers to the process of verifying who a user is and subsequently granting him access to a system. A safe authentication system was developed in this project with Supabase Authentication and JWT (JSON Web Tokens) to manage the sessions. Users make an account using a username and a password. To provide more security, the password is hashed and then stored in the database that is, it is stored in a scrambled format which cannot be undone to save user credentials even when the database is retrieved. There are two types of users:</w:t>
        </w:r>
      </w:ins>
    </w:p>
    <w:p w14:paraId="14051777" w14:textId="77777777" w:rsidR="0048176A" w:rsidRPr="0048176A" w:rsidRDefault="0048176A" w:rsidP="0048176A">
      <w:pPr>
        <w:pStyle w:val="ListParagraph"/>
        <w:numPr>
          <w:ilvl w:val="0"/>
          <w:numId w:val="15"/>
        </w:numPr>
        <w:spacing w:line="360" w:lineRule="auto"/>
        <w:jc w:val="both"/>
        <w:rPr>
          <w:ins w:id="257" w:author="Peter Jean Paul" w:date="2025-08-30T02:37:00Z" w16du:dateUtc="2025-08-30T01:37:00Z"/>
          <w:rFonts w:ascii="Times New Roman" w:hAnsi="Times New Roman" w:cs="Times New Roman"/>
        </w:rPr>
      </w:pPr>
      <w:ins w:id="258" w:author="Peter Jean Paul" w:date="2025-08-30T02:37:00Z" w16du:dateUtc="2025-08-30T01:37:00Z">
        <w:r w:rsidRPr="0048176A">
          <w:rPr>
            <w:rFonts w:ascii="Times New Roman" w:hAnsi="Times New Roman" w:cs="Times New Roman"/>
          </w:rPr>
          <w:t>The regular users are allowed to register freely with their email and password.</w:t>
        </w:r>
      </w:ins>
    </w:p>
    <w:p w14:paraId="2261D9D1" w14:textId="77777777" w:rsidR="0048176A" w:rsidRPr="0048176A" w:rsidRDefault="0048176A" w:rsidP="0048176A">
      <w:pPr>
        <w:pStyle w:val="ListParagraph"/>
        <w:numPr>
          <w:ilvl w:val="0"/>
          <w:numId w:val="15"/>
        </w:numPr>
        <w:spacing w:line="360" w:lineRule="auto"/>
        <w:jc w:val="both"/>
        <w:rPr>
          <w:ins w:id="259" w:author="Peter Jean Paul" w:date="2025-08-30T02:37:00Z" w16du:dateUtc="2025-08-30T01:37:00Z"/>
          <w:rFonts w:ascii="Times New Roman" w:hAnsi="Times New Roman" w:cs="Times New Roman"/>
        </w:rPr>
      </w:pPr>
      <w:ins w:id="260" w:author="Peter Jean Paul" w:date="2025-08-30T02:37:00Z" w16du:dateUtc="2025-08-30T01:37:00Z">
        <w:r w:rsidRPr="0048176A">
          <w:rPr>
            <w:rFonts w:ascii="Times New Roman" w:hAnsi="Times New Roman" w:cs="Times New Roman"/>
          </w:rPr>
          <w:t>Organizations can use a distinct Organization ID to access site. The system administrators only issue this ID to known groups that are officially registered.</w:t>
        </w:r>
      </w:ins>
    </w:p>
    <w:p w14:paraId="1EEDF980" w14:textId="77777777" w:rsidR="0048176A" w:rsidRPr="0048176A" w:rsidRDefault="0048176A" w:rsidP="0048176A">
      <w:pPr>
        <w:spacing w:line="360" w:lineRule="auto"/>
        <w:jc w:val="both"/>
        <w:rPr>
          <w:ins w:id="261" w:author="Peter Jean Paul" w:date="2025-08-30T02:37:00Z" w16du:dateUtc="2025-08-30T01:37:00Z"/>
          <w:rFonts w:ascii="Times New Roman" w:hAnsi="Times New Roman" w:cs="Times New Roman"/>
        </w:rPr>
      </w:pPr>
      <w:ins w:id="262" w:author="Peter Jean Paul" w:date="2025-08-30T02:37:00Z" w16du:dateUtc="2025-08-30T01:37:00Z">
        <w:r w:rsidRPr="0048176A">
          <w:rPr>
            <w:rFonts w:ascii="Times New Roman" w:hAnsi="Times New Roman" w:cs="Times New Roman"/>
          </w:rPr>
          <w:t>Although there was no implementation of traditional session mechanism (such as log out timer), after the user logs in, the system will remember the session of a user even between page loads, and therefore a user is not automatically logged out even when navigating or refreshing the page.</w:t>
        </w:r>
      </w:ins>
    </w:p>
    <w:p w14:paraId="2A895D6C" w14:textId="77777777" w:rsidR="0048176A" w:rsidRPr="0048176A" w:rsidRDefault="0048176A" w:rsidP="0048176A">
      <w:pPr>
        <w:spacing w:line="360" w:lineRule="auto"/>
        <w:jc w:val="both"/>
        <w:rPr>
          <w:ins w:id="263" w:author="Peter Jean Paul" w:date="2025-08-30T02:37:00Z" w16du:dateUtc="2025-08-30T01:37:00Z"/>
          <w:rFonts w:ascii="Times New Roman" w:hAnsi="Times New Roman" w:cs="Times New Roman"/>
        </w:rPr>
      </w:pPr>
      <w:ins w:id="264" w:author="Peter Jean Paul" w:date="2025-08-30T02:37:00Z" w16du:dateUtc="2025-08-30T01:37:00Z">
        <w:r w:rsidRPr="0048176A">
          <w:rPr>
            <w:rFonts w:ascii="Times New Roman" w:hAnsi="Times New Roman" w:cs="Times New Roman"/>
          </w:rPr>
          <w:t>This method ensures that:</w:t>
        </w:r>
      </w:ins>
    </w:p>
    <w:p w14:paraId="72D1BB5E" w14:textId="77777777" w:rsidR="0048176A" w:rsidRPr="0048176A" w:rsidRDefault="0048176A" w:rsidP="0048176A">
      <w:pPr>
        <w:pStyle w:val="ListParagraph"/>
        <w:numPr>
          <w:ilvl w:val="0"/>
          <w:numId w:val="16"/>
        </w:numPr>
        <w:spacing w:line="360" w:lineRule="auto"/>
        <w:jc w:val="both"/>
        <w:rPr>
          <w:ins w:id="265" w:author="Peter Jean Paul" w:date="2025-08-30T02:37:00Z" w16du:dateUtc="2025-08-30T01:37:00Z"/>
          <w:rFonts w:ascii="Times New Roman" w:hAnsi="Times New Roman" w:cs="Times New Roman"/>
        </w:rPr>
      </w:pPr>
      <w:ins w:id="266" w:author="Peter Jean Paul" w:date="2025-08-30T02:37:00Z" w16du:dateUtc="2025-08-30T01:37:00Z">
        <w:r w:rsidRPr="0048176A">
          <w:rPr>
            <w:rFonts w:ascii="Times New Roman" w:hAnsi="Times New Roman" w:cs="Times New Roman"/>
          </w:rPr>
          <w:t>Identities of users are authenticated.</w:t>
        </w:r>
      </w:ins>
    </w:p>
    <w:p w14:paraId="730DFBC2" w14:textId="77777777" w:rsidR="0048176A" w:rsidRPr="0048176A" w:rsidRDefault="0048176A" w:rsidP="0048176A">
      <w:pPr>
        <w:pStyle w:val="ListParagraph"/>
        <w:numPr>
          <w:ilvl w:val="0"/>
          <w:numId w:val="16"/>
        </w:numPr>
        <w:spacing w:line="360" w:lineRule="auto"/>
        <w:jc w:val="both"/>
        <w:rPr>
          <w:ins w:id="267" w:author="Peter Jean Paul" w:date="2025-08-30T02:37:00Z" w16du:dateUtc="2025-08-30T01:37:00Z"/>
          <w:rFonts w:ascii="Times New Roman" w:hAnsi="Times New Roman" w:cs="Times New Roman"/>
        </w:rPr>
      </w:pPr>
      <w:ins w:id="268" w:author="Peter Jean Paul" w:date="2025-08-30T02:37:00Z" w16du:dateUtc="2025-08-30T01:37:00Z">
        <w:r w:rsidRPr="0048176A">
          <w:rPr>
            <w:rFonts w:ascii="Times New Roman" w:hAnsi="Times New Roman" w:cs="Times New Roman"/>
          </w:rPr>
          <w:t>Sensitive data is protected.</w:t>
        </w:r>
      </w:ins>
    </w:p>
    <w:p w14:paraId="7A802FFE" w14:textId="77777777" w:rsidR="0048176A" w:rsidRPr="0048176A" w:rsidRDefault="0048176A" w:rsidP="0048176A">
      <w:pPr>
        <w:pStyle w:val="ListParagraph"/>
        <w:numPr>
          <w:ilvl w:val="0"/>
          <w:numId w:val="16"/>
        </w:numPr>
        <w:spacing w:line="360" w:lineRule="auto"/>
        <w:jc w:val="both"/>
        <w:rPr>
          <w:ins w:id="269" w:author="Peter Jean Paul" w:date="2025-08-30T02:37:00Z" w16du:dateUtc="2025-08-30T01:37:00Z"/>
          <w:rFonts w:ascii="Times New Roman" w:hAnsi="Times New Roman" w:cs="Times New Roman"/>
        </w:rPr>
      </w:pPr>
      <w:ins w:id="270" w:author="Peter Jean Paul" w:date="2025-08-30T02:37:00Z" w16du:dateUtc="2025-08-30T01:37:00Z">
        <w:r w:rsidRPr="0048176A">
          <w:rPr>
            <w:rFonts w:ascii="Times New Roman" w:hAnsi="Times New Roman" w:cs="Times New Roman"/>
          </w:rPr>
          <w:t>Only authorized users (e.g., verified organizations) can access certain features.</w:t>
        </w:r>
      </w:ins>
    </w:p>
    <w:p w14:paraId="22BE207B" w14:textId="77777777" w:rsidR="0048176A" w:rsidRPr="0048176A" w:rsidRDefault="0048176A" w:rsidP="00AF6C66">
      <w:pPr>
        <w:pStyle w:val="Heading2"/>
        <w:rPr>
          <w:ins w:id="271" w:author="Peter Jean Paul" w:date="2025-08-30T02:37:00Z" w16du:dateUtc="2025-08-30T01:37:00Z"/>
        </w:rPr>
        <w:pPrChange w:id="272" w:author="VAMSI KRISHNA KANCHARAPU" w:date="2025-09-01T17:28:00Z" w16du:dateUtc="2025-09-01T16:28:00Z">
          <w:pPr>
            <w:pStyle w:val="Heading2"/>
            <w:jc w:val="both"/>
          </w:pPr>
        </w:pPrChange>
      </w:pPr>
      <w:bookmarkStart w:id="273" w:name="_Toc207677312"/>
      <w:ins w:id="274" w:author="Peter Jean Paul" w:date="2025-08-30T02:39:00Z" w16du:dateUtc="2025-08-30T01:39:00Z">
        <w:r w:rsidRPr="0048176A">
          <w:lastRenderedPageBreak/>
          <w:t>6.2.2</w:t>
        </w:r>
      </w:ins>
      <w:ins w:id="275" w:author="Peter Jean Paul" w:date="2025-08-30T02:37:00Z" w16du:dateUtc="2025-08-30T01:37:00Z">
        <w:r w:rsidRPr="0048176A">
          <w:t xml:space="preserve"> User Data Storage</w:t>
        </w:r>
        <w:bookmarkEnd w:id="273"/>
      </w:ins>
    </w:p>
    <w:p w14:paraId="72F0D63D" w14:textId="77777777" w:rsidR="0048176A" w:rsidRPr="0048176A" w:rsidRDefault="0048176A" w:rsidP="0048176A">
      <w:pPr>
        <w:spacing w:line="360" w:lineRule="auto"/>
        <w:jc w:val="both"/>
        <w:rPr>
          <w:ins w:id="276" w:author="Peter Jean Paul" w:date="2025-08-30T02:37:00Z" w16du:dateUtc="2025-08-30T01:37:00Z"/>
          <w:rFonts w:ascii="Times New Roman" w:hAnsi="Times New Roman" w:cs="Times New Roman"/>
        </w:rPr>
      </w:pPr>
      <w:ins w:id="277" w:author="Peter Jean Paul" w:date="2025-08-30T02:37:00Z" w16du:dateUtc="2025-08-30T01:37:00Z">
        <w:r w:rsidRPr="0048176A">
          <w:rPr>
            <w:rFonts w:ascii="Times New Roman" w:hAnsi="Times New Roman" w:cs="Times New Roman"/>
          </w:rPr>
          <w:t xml:space="preserve">Once a user is logged in successfully, the system will monitor the activity and progress of the user. This is carried out by saving user information in the </w:t>
        </w:r>
        <w:proofErr w:type="gramStart"/>
        <w:r w:rsidRPr="0048176A">
          <w:rPr>
            <w:rFonts w:ascii="Times New Roman" w:hAnsi="Times New Roman" w:cs="Times New Roman"/>
          </w:rPr>
          <w:t>back-end</w:t>
        </w:r>
        <w:proofErr w:type="gramEnd"/>
        <w:r w:rsidRPr="0048176A">
          <w:rPr>
            <w:rFonts w:ascii="Times New Roman" w:hAnsi="Times New Roman" w:cs="Times New Roman"/>
          </w:rPr>
          <w:t>. Each user has the following information saved:</w:t>
        </w:r>
      </w:ins>
    </w:p>
    <w:p w14:paraId="1C57CDE9" w14:textId="77777777" w:rsidR="0048176A" w:rsidRPr="0048176A" w:rsidRDefault="0048176A" w:rsidP="0048176A">
      <w:pPr>
        <w:pStyle w:val="ListParagraph"/>
        <w:numPr>
          <w:ilvl w:val="0"/>
          <w:numId w:val="17"/>
        </w:numPr>
        <w:spacing w:line="360" w:lineRule="auto"/>
        <w:jc w:val="both"/>
        <w:rPr>
          <w:ins w:id="278" w:author="Peter Jean Paul" w:date="2025-08-30T02:37:00Z" w16du:dateUtc="2025-08-30T01:37:00Z"/>
          <w:rFonts w:ascii="Times New Roman" w:hAnsi="Times New Roman" w:cs="Times New Roman"/>
        </w:rPr>
      </w:pPr>
      <w:ins w:id="279" w:author="Peter Jean Paul" w:date="2025-08-30T02:37:00Z" w16du:dateUtc="2025-08-30T01:37:00Z">
        <w:r w:rsidRPr="0048176A">
          <w:rPr>
            <w:rFonts w:ascii="Times New Roman" w:hAnsi="Times New Roman" w:cs="Times New Roman"/>
          </w:rPr>
          <w:t>Name and email address</w:t>
        </w:r>
      </w:ins>
    </w:p>
    <w:p w14:paraId="6F831EC3" w14:textId="77777777" w:rsidR="0048176A" w:rsidRPr="0048176A" w:rsidRDefault="0048176A" w:rsidP="0048176A">
      <w:pPr>
        <w:pStyle w:val="ListParagraph"/>
        <w:numPr>
          <w:ilvl w:val="0"/>
          <w:numId w:val="17"/>
        </w:numPr>
        <w:spacing w:line="360" w:lineRule="auto"/>
        <w:jc w:val="both"/>
        <w:rPr>
          <w:ins w:id="280" w:author="Peter Jean Paul" w:date="2025-08-30T02:37:00Z" w16du:dateUtc="2025-08-30T01:37:00Z"/>
          <w:rFonts w:ascii="Times New Roman" w:hAnsi="Times New Roman" w:cs="Times New Roman"/>
        </w:rPr>
      </w:pPr>
      <w:ins w:id="281" w:author="Peter Jean Paul" w:date="2025-08-30T02:37:00Z" w16du:dateUtc="2025-08-30T01:37:00Z">
        <w:r w:rsidRPr="0048176A">
          <w:rPr>
            <w:rFonts w:ascii="Times New Roman" w:hAnsi="Times New Roman" w:cs="Times New Roman"/>
          </w:rPr>
          <w:t>Hashed password (to be secure)</w:t>
        </w:r>
      </w:ins>
    </w:p>
    <w:p w14:paraId="144004BF" w14:textId="77777777" w:rsidR="0048176A" w:rsidRPr="0048176A" w:rsidRDefault="0048176A" w:rsidP="0048176A">
      <w:pPr>
        <w:pStyle w:val="ListParagraph"/>
        <w:numPr>
          <w:ilvl w:val="0"/>
          <w:numId w:val="17"/>
        </w:numPr>
        <w:spacing w:line="360" w:lineRule="auto"/>
        <w:jc w:val="both"/>
        <w:rPr>
          <w:ins w:id="282" w:author="Peter Jean Paul" w:date="2025-08-30T02:37:00Z" w16du:dateUtc="2025-08-30T01:37:00Z"/>
          <w:rFonts w:ascii="Times New Roman" w:hAnsi="Times New Roman" w:cs="Times New Roman"/>
        </w:rPr>
      </w:pPr>
      <w:ins w:id="283" w:author="Peter Jean Paul" w:date="2025-08-30T02:37:00Z" w16du:dateUtc="2025-08-30T01:37:00Z">
        <w:r w:rsidRPr="0048176A">
          <w:rPr>
            <w:rFonts w:ascii="Times New Roman" w:hAnsi="Times New Roman" w:cs="Times New Roman"/>
          </w:rPr>
          <w:t>Points earned</w:t>
        </w:r>
      </w:ins>
    </w:p>
    <w:p w14:paraId="7702C80F" w14:textId="77777777" w:rsidR="0048176A" w:rsidRPr="0048176A" w:rsidRDefault="0048176A" w:rsidP="0048176A">
      <w:pPr>
        <w:pStyle w:val="ListParagraph"/>
        <w:numPr>
          <w:ilvl w:val="0"/>
          <w:numId w:val="17"/>
        </w:numPr>
        <w:spacing w:line="360" w:lineRule="auto"/>
        <w:jc w:val="both"/>
        <w:rPr>
          <w:ins w:id="284" w:author="Peter Jean Paul" w:date="2025-08-30T02:37:00Z" w16du:dateUtc="2025-08-30T01:37:00Z"/>
          <w:rFonts w:ascii="Times New Roman" w:hAnsi="Times New Roman" w:cs="Times New Roman"/>
        </w:rPr>
      </w:pPr>
      <w:ins w:id="285" w:author="Peter Jean Paul" w:date="2025-08-30T02:37:00Z" w16du:dateUtc="2025-08-30T01:37:00Z">
        <w:r w:rsidRPr="0048176A">
          <w:rPr>
            <w:rFonts w:ascii="Times New Roman" w:hAnsi="Times New Roman" w:cs="Times New Roman"/>
          </w:rPr>
          <w:t>Time and date of registration</w:t>
        </w:r>
      </w:ins>
    </w:p>
    <w:p w14:paraId="40C1DBE3" w14:textId="77777777" w:rsidR="0048176A" w:rsidRPr="0048176A" w:rsidRDefault="0048176A" w:rsidP="0048176A">
      <w:pPr>
        <w:pStyle w:val="ListParagraph"/>
        <w:numPr>
          <w:ilvl w:val="0"/>
          <w:numId w:val="17"/>
        </w:numPr>
        <w:spacing w:line="360" w:lineRule="auto"/>
        <w:jc w:val="both"/>
        <w:rPr>
          <w:ins w:id="286" w:author="Peter Jean Paul" w:date="2025-08-30T02:37:00Z" w16du:dateUtc="2025-08-30T01:37:00Z"/>
          <w:rFonts w:ascii="Times New Roman" w:hAnsi="Times New Roman" w:cs="Times New Roman"/>
        </w:rPr>
      </w:pPr>
      <w:ins w:id="287" w:author="Peter Jean Paul" w:date="2025-08-30T02:37:00Z" w16du:dateUtc="2025-08-30T01:37:00Z">
        <w:r w:rsidRPr="0048176A">
          <w:rPr>
            <w:rFonts w:ascii="Times New Roman" w:hAnsi="Times New Roman" w:cs="Times New Roman"/>
          </w:rPr>
          <w:t>Every sustainability activity done.</w:t>
        </w:r>
      </w:ins>
    </w:p>
    <w:p w14:paraId="681D77A4" w14:textId="77777777" w:rsidR="0048176A" w:rsidRPr="0048176A" w:rsidRDefault="0048176A" w:rsidP="0048176A">
      <w:pPr>
        <w:pStyle w:val="ListParagraph"/>
        <w:numPr>
          <w:ilvl w:val="0"/>
          <w:numId w:val="17"/>
        </w:numPr>
        <w:spacing w:line="360" w:lineRule="auto"/>
        <w:jc w:val="both"/>
        <w:rPr>
          <w:ins w:id="288" w:author="Peter Jean Paul" w:date="2025-08-30T02:37:00Z" w16du:dateUtc="2025-08-30T01:37:00Z"/>
          <w:rFonts w:ascii="Times New Roman" w:hAnsi="Times New Roman" w:cs="Times New Roman"/>
        </w:rPr>
      </w:pPr>
      <w:ins w:id="289" w:author="Peter Jean Paul" w:date="2025-08-30T02:37:00Z" w16du:dateUtc="2025-08-30T01:37:00Z">
        <w:r w:rsidRPr="0048176A">
          <w:rPr>
            <w:rFonts w:ascii="Times New Roman" w:hAnsi="Times New Roman" w:cs="Times New Roman"/>
          </w:rPr>
          <w:t>Donation history</w:t>
        </w:r>
      </w:ins>
    </w:p>
    <w:p w14:paraId="4D83C929" w14:textId="77777777" w:rsidR="0048176A" w:rsidRPr="0048176A" w:rsidRDefault="0048176A" w:rsidP="0048176A">
      <w:pPr>
        <w:pStyle w:val="ListParagraph"/>
        <w:numPr>
          <w:ilvl w:val="0"/>
          <w:numId w:val="17"/>
        </w:numPr>
        <w:spacing w:line="360" w:lineRule="auto"/>
        <w:jc w:val="both"/>
        <w:rPr>
          <w:ins w:id="290" w:author="Peter Jean Paul" w:date="2025-08-30T02:37:00Z" w16du:dateUtc="2025-08-30T01:37:00Z"/>
          <w:rFonts w:ascii="Times New Roman" w:hAnsi="Times New Roman" w:cs="Times New Roman"/>
        </w:rPr>
      </w:pPr>
      <w:ins w:id="291" w:author="Peter Jean Paul" w:date="2025-08-30T02:37:00Z" w16du:dateUtc="2025-08-30T01:37:00Z">
        <w:r w:rsidRPr="0048176A">
          <w:rPr>
            <w:rFonts w:ascii="Times New Roman" w:hAnsi="Times New Roman" w:cs="Times New Roman"/>
          </w:rPr>
          <w:t>Login timestamps</w:t>
        </w:r>
      </w:ins>
    </w:p>
    <w:p w14:paraId="53C90A07" w14:textId="77777777" w:rsidR="0048176A" w:rsidRPr="0048176A" w:rsidRDefault="0048176A" w:rsidP="0048176A">
      <w:pPr>
        <w:spacing w:line="360" w:lineRule="auto"/>
        <w:jc w:val="both"/>
        <w:rPr>
          <w:ins w:id="292" w:author="Peter Jean Paul" w:date="2025-08-30T02:37:00Z" w16du:dateUtc="2025-08-30T01:37:00Z"/>
          <w:rFonts w:ascii="Times New Roman" w:hAnsi="Times New Roman" w:cs="Times New Roman"/>
        </w:rPr>
      </w:pPr>
      <w:ins w:id="293" w:author="Peter Jean Paul" w:date="2025-08-30T02:37:00Z" w16du:dateUtc="2025-08-30T01:37:00Z">
        <w:r w:rsidRPr="0048176A">
          <w:rPr>
            <w:rFonts w:ascii="Times New Roman" w:hAnsi="Times New Roman" w:cs="Times New Roman"/>
          </w:rPr>
          <w:t>This information is applicable in two ways:</w:t>
        </w:r>
      </w:ins>
    </w:p>
    <w:p w14:paraId="62928A1B" w14:textId="77777777" w:rsidR="0048176A" w:rsidRPr="0048176A" w:rsidRDefault="0048176A" w:rsidP="0048176A">
      <w:pPr>
        <w:pStyle w:val="ListParagraph"/>
        <w:numPr>
          <w:ilvl w:val="0"/>
          <w:numId w:val="18"/>
        </w:numPr>
        <w:spacing w:line="360" w:lineRule="auto"/>
        <w:jc w:val="both"/>
        <w:rPr>
          <w:ins w:id="294" w:author="Peter Jean Paul" w:date="2025-08-30T02:37:00Z" w16du:dateUtc="2025-08-30T01:37:00Z"/>
          <w:rFonts w:ascii="Times New Roman" w:hAnsi="Times New Roman" w:cs="Times New Roman"/>
        </w:rPr>
      </w:pPr>
      <w:ins w:id="295" w:author="Peter Jean Paul" w:date="2025-08-30T02:37:00Z" w16du:dateUtc="2025-08-30T01:37:00Z">
        <w:r w:rsidRPr="0048176A">
          <w:rPr>
            <w:rFonts w:ascii="Times New Roman" w:hAnsi="Times New Roman" w:cs="Times New Roman"/>
          </w:rPr>
          <w:t xml:space="preserve">Personal use -The user </w:t>
        </w:r>
        <w:proofErr w:type="gramStart"/>
        <w:r w:rsidRPr="0048176A">
          <w:rPr>
            <w:rFonts w:ascii="Times New Roman" w:hAnsi="Times New Roman" w:cs="Times New Roman"/>
          </w:rPr>
          <w:t>is able to</w:t>
        </w:r>
        <w:proofErr w:type="gramEnd"/>
        <w:r w:rsidRPr="0048176A">
          <w:rPr>
            <w:rFonts w:ascii="Times New Roman" w:hAnsi="Times New Roman" w:cs="Times New Roman"/>
          </w:rPr>
          <w:t xml:space="preserve"> view their status, points, completed actions and donor counts on the dashboard.</w:t>
        </w:r>
      </w:ins>
    </w:p>
    <w:p w14:paraId="2AC9064D" w14:textId="77777777" w:rsidR="0048176A" w:rsidRPr="0048176A" w:rsidRDefault="0048176A" w:rsidP="0048176A">
      <w:pPr>
        <w:pStyle w:val="ListParagraph"/>
        <w:numPr>
          <w:ilvl w:val="0"/>
          <w:numId w:val="18"/>
        </w:numPr>
        <w:spacing w:line="360" w:lineRule="auto"/>
        <w:jc w:val="both"/>
        <w:rPr>
          <w:ins w:id="296" w:author="Peter Jean Paul" w:date="2025-08-30T02:37:00Z" w16du:dateUtc="2025-08-30T01:37:00Z"/>
          <w:rFonts w:ascii="Times New Roman" w:hAnsi="Times New Roman" w:cs="Times New Roman"/>
        </w:rPr>
      </w:pPr>
      <w:ins w:id="297" w:author="Peter Jean Paul" w:date="2025-08-30T02:37:00Z" w16du:dateUtc="2025-08-30T01:37:00Z">
        <w:r w:rsidRPr="0048176A">
          <w:rPr>
            <w:rFonts w:ascii="Times New Roman" w:hAnsi="Times New Roman" w:cs="Times New Roman"/>
          </w:rPr>
          <w:t>Organization reporting - The same data is displayed (in summary form) in the organization administration dashboard. This aids organizations to know the number of people using it, the activities that are popular and people who are doing a good job.</w:t>
        </w:r>
      </w:ins>
    </w:p>
    <w:p w14:paraId="7D037F4D" w14:textId="77777777" w:rsidR="0048176A" w:rsidRPr="0048176A" w:rsidRDefault="0048176A" w:rsidP="0048176A">
      <w:pPr>
        <w:spacing w:line="360" w:lineRule="auto"/>
        <w:jc w:val="both"/>
        <w:rPr>
          <w:ins w:id="298" w:author="Peter Jean Paul" w:date="2025-08-30T02:37:00Z" w16du:dateUtc="2025-08-30T01:37:00Z"/>
          <w:rFonts w:ascii="Times New Roman" w:hAnsi="Times New Roman" w:cs="Times New Roman"/>
        </w:rPr>
      </w:pPr>
      <w:ins w:id="299" w:author="Peter Jean Paul" w:date="2025-08-30T02:37:00Z" w16du:dateUtc="2025-08-30T01:37:00Z">
        <w:r w:rsidRPr="0048176A">
          <w:rPr>
            <w:rFonts w:ascii="Times New Roman" w:hAnsi="Times New Roman" w:cs="Times New Roman"/>
          </w:rPr>
          <w:t>Also, the leaderboard option runs on this stored information. It ranks all of them according to the number of total points and shows the ranking, which brings friendly competition, and makes users want to participate more. In general, this user data storage system will guarantee that:</w:t>
        </w:r>
      </w:ins>
    </w:p>
    <w:p w14:paraId="0A37AA2E" w14:textId="77777777" w:rsidR="0048176A" w:rsidRPr="0048176A" w:rsidRDefault="0048176A" w:rsidP="0048176A">
      <w:pPr>
        <w:pStyle w:val="ListParagraph"/>
        <w:numPr>
          <w:ilvl w:val="0"/>
          <w:numId w:val="19"/>
        </w:numPr>
        <w:spacing w:line="360" w:lineRule="auto"/>
        <w:jc w:val="both"/>
        <w:rPr>
          <w:ins w:id="300" w:author="Peter Jean Paul" w:date="2025-08-30T02:37:00Z" w16du:dateUtc="2025-08-30T01:37:00Z"/>
          <w:rFonts w:ascii="Times New Roman" w:hAnsi="Times New Roman" w:cs="Times New Roman"/>
        </w:rPr>
      </w:pPr>
      <w:ins w:id="301" w:author="Peter Jean Paul" w:date="2025-08-30T02:37:00Z" w16du:dateUtc="2025-08-30T01:37:00Z">
        <w:r w:rsidRPr="0048176A">
          <w:rPr>
            <w:rFonts w:ascii="Times New Roman" w:hAnsi="Times New Roman" w:cs="Times New Roman"/>
          </w:rPr>
          <w:t>Every development is stored and presented properly.</w:t>
        </w:r>
      </w:ins>
    </w:p>
    <w:p w14:paraId="14886E45" w14:textId="77777777" w:rsidR="0048176A" w:rsidRPr="0048176A" w:rsidRDefault="0048176A" w:rsidP="0048176A">
      <w:pPr>
        <w:pStyle w:val="ListParagraph"/>
        <w:numPr>
          <w:ilvl w:val="0"/>
          <w:numId w:val="19"/>
        </w:numPr>
        <w:spacing w:line="360" w:lineRule="auto"/>
        <w:jc w:val="both"/>
        <w:rPr>
          <w:ins w:id="302" w:author="Peter Jean Paul" w:date="2025-08-30T02:37:00Z" w16du:dateUtc="2025-08-30T01:37:00Z"/>
          <w:rFonts w:ascii="Times New Roman" w:hAnsi="Times New Roman" w:cs="Times New Roman"/>
        </w:rPr>
      </w:pPr>
      <w:ins w:id="303" w:author="Peter Jean Paul" w:date="2025-08-30T02:37:00Z" w16du:dateUtc="2025-08-30T01:37:00Z">
        <w:r w:rsidRPr="0048176A">
          <w:rPr>
            <w:rFonts w:ascii="Times New Roman" w:hAnsi="Times New Roman" w:cs="Times New Roman"/>
          </w:rPr>
          <w:t>Organizations possess defined understanding of user engagement.</w:t>
        </w:r>
      </w:ins>
    </w:p>
    <w:p w14:paraId="50FB1273" w14:textId="77777777" w:rsidR="0048176A" w:rsidRPr="0048176A" w:rsidRDefault="0048176A" w:rsidP="0048176A">
      <w:pPr>
        <w:pStyle w:val="ListParagraph"/>
        <w:numPr>
          <w:ilvl w:val="0"/>
          <w:numId w:val="19"/>
        </w:numPr>
        <w:spacing w:line="360" w:lineRule="auto"/>
        <w:jc w:val="both"/>
        <w:rPr>
          <w:ins w:id="304" w:author="Peter Jean Paul" w:date="2025-08-30T02:37:00Z" w16du:dateUtc="2025-08-30T01:37:00Z"/>
          <w:rFonts w:ascii="Times New Roman" w:hAnsi="Times New Roman" w:cs="Times New Roman"/>
        </w:rPr>
      </w:pPr>
      <w:ins w:id="305" w:author="Peter Jean Paul" w:date="2025-08-30T02:37:00Z" w16du:dateUtc="2025-08-30T01:37:00Z">
        <w:r w:rsidRPr="0048176A">
          <w:rPr>
            <w:rFonts w:ascii="Times New Roman" w:hAnsi="Times New Roman" w:cs="Times New Roman"/>
          </w:rPr>
          <w:t xml:space="preserve">Users </w:t>
        </w:r>
        <w:proofErr w:type="gramStart"/>
        <w:r w:rsidRPr="0048176A">
          <w:rPr>
            <w:rFonts w:ascii="Times New Roman" w:hAnsi="Times New Roman" w:cs="Times New Roman"/>
          </w:rPr>
          <w:t>are able to</w:t>
        </w:r>
        <w:proofErr w:type="gramEnd"/>
        <w:r w:rsidRPr="0048176A">
          <w:rPr>
            <w:rFonts w:ascii="Times New Roman" w:hAnsi="Times New Roman" w:cs="Times New Roman"/>
          </w:rPr>
          <w:t xml:space="preserve"> see and monitor their sustainability experience in real time.</w:t>
        </w:r>
      </w:ins>
    </w:p>
    <w:p w14:paraId="4AFFA742" w14:textId="77777777" w:rsidR="0048176A" w:rsidRPr="0048176A" w:rsidRDefault="0048176A" w:rsidP="00AF6C66">
      <w:pPr>
        <w:pStyle w:val="Heading2"/>
        <w:rPr>
          <w:ins w:id="306" w:author="Peter Jean Paul" w:date="2025-08-30T02:37:00Z" w16du:dateUtc="2025-08-30T01:37:00Z"/>
        </w:rPr>
      </w:pPr>
      <w:bookmarkStart w:id="307" w:name="_Toc207677313"/>
      <w:ins w:id="308" w:author="Peter Jean Paul" w:date="2025-08-30T02:39:00Z" w16du:dateUtc="2025-08-30T01:39:00Z">
        <w:r w:rsidRPr="0048176A">
          <w:t>6.2.3</w:t>
        </w:r>
      </w:ins>
      <w:ins w:id="309" w:author="Peter Jean Paul" w:date="2025-08-30T02:37:00Z" w16du:dateUtc="2025-08-30T01:37:00Z">
        <w:r w:rsidRPr="0048176A">
          <w:t xml:space="preserve"> Donation System</w:t>
        </w:r>
        <w:bookmarkEnd w:id="307"/>
      </w:ins>
    </w:p>
    <w:p w14:paraId="4CC074E1" w14:textId="77777777" w:rsidR="0048176A" w:rsidRPr="0048176A" w:rsidRDefault="0048176A" w:rsidP="0048176A">
      <w:pPr>
        <w:spacing w:line="360" w:lineRule="auto"/>
        <w:jc w:val="both"/>
        <w:rPr>
          <w:ins w:id="310" w:author="Peter Jean Paul" w:date="2025-08-30T02:37:00Z" w16du:dateUtc="2025-08-30T01:37:00Z"/>
          <w:rFonts w:ascii="Times New Roman" w:hAnsi="Times New Roman" w:cs="Times New Roman"/>
        </w:rPr>
      </w:pPr>
      <w:ins w:id="311" w:author="Peter Jean Paul" w:date="2025-08-30T02:37:00Z" w16du:dateUtc="2025-08-30T01:37:00Z">
        <w:r w:rsidRPr="0048176A">
          <w:rPr>
            <w:rFonts w:ascii="Times New Roman" w:hAnsi="Times New Roman" w:cs="Times New Roman"/>
          </w:rPr>
          <w:t xml:space="preserve">The donation system enables the user to contribute money to sustainability causes using Stripe a secure, popular online payment system that allows users to donate with their card. </w:t>
        </w:r>
      </w:ins>
    </w:p>
    <w:p w14:paraId="0E50B6C8" w14:textId="77777777" w:rsidR="0048176A" w:rsidRPr="0048176A" w:rsidRDefault="0048176A" w:rsidP="0048176A">
      <w:pPr>
        <w:spacing w:line="360" w:lineRule="auto"/>
        <w:jc w:val="both"/>
        <w:rPr>
          <w:ins w:id="312" w:author="Peter Jean Paul" w:date="2025-08-30T02:37:00Z" w16du:dateUtc="2025-08-30T01:37:00Z"/>
          <w:rFonts w:ascii="Times New Roman" w:hAnsi="Times New Roman" w:cs="Times New Roman"/>
        </w:rPr>
      </w:pPr>
      <w:ins w:id="313" w:author="Peter Jean Paul" w:date="2025-08-30T02:37:00Z" w16du:dateUtc="2025-08-30T01:37:00Z">
        <w:r w:rsidRPr="0048176A">
          <w:rPr>
            <w:rFonts w:ascii="Times New Roman" w:hAnsi="Times New Roman" w:cs="Times New Roman"/>
            <w:b/>
            <w:bCs/>
          </w:rPr>
          <w:t>What Data Is Stored:</w:t>
        </w:r>
        <w:r w:rsidRPr="0048176A">
          <w:rPr>
            <w:rFonts w:ascii="Times New Roman" w:hAnsi="Times New Roman" w:cs="Times New Roman"/>
          </w:rPr>
          <w:t xml:space="preserve"> When users donate the following information is stored securely in the database:</w:t>
        </w:r>
      </w:ins>
    </w:p>
    <w:p w14:paraId="4980BE5E" w14:textId="77777777" w:rsidR="0048176A" w:rsidRPr="0048176A" w:rsidRDefault="0048176A" w:rsidP="0048176A">
      <w:pPr>
        <w:pStyle w:val="ListParagraph"/>
        <w:numPr>
          <w:ilvl w:val="0"/>
          <w:numId w:val="20"/>
        </w:numPr>
        <w:spacing w:line="360" w:lineRule="auto"/>
        <w:jc w:val="both"/>
        <w:rPr>
          <w:ins w:id="314" w:author="Peter Jean Paul" w:date="2025-08-30T02:37:00Z" w16du:dateUtc="2025-08-30T01:37:00Z"/>
          <w:rFonts w:ascii="Times New Roman" w:hAnsi="Times New Roman" w:cs="Times New Roman"/>
        </w:rPr>
      </w:pPr>
      <w:ins w:id="315" w:author="Peter Jean Paul" w:date="2025-08-30T02:37:00Z" w16du:dateUtc="2025-08-30T01:37:00Z">
        <w:r w:rsidRPr="0048176A">
          <w:rPr>
            <w:rFonts w:ascii="Times New Roman" w:hAnsi="Times New Roman" w:cs="Times New Roman"/>
          </w:rPr>
          <w:lastRenderedPageBreak/>
          <w:t>Amount donated</w:t>
        </w:r>
      </w:ins>
    </w:p>
    <w:p w14:paraId="6B140053" w14:textId="77777777" w:rsidR="0048176A" w:rsidRPr="0048176A" w:rsidRDefault="0048176A" w:rsidP="0048176A">
      <w:pPr>
        <w:pStyle w:val="ListParagraph"/>
        <w:numPr>
          <w:ilvl w:val="0"/>
          <w:numId w:val="20"/>
        </w:numPr>
        <w:spacing w:line="360" w:lineRule="auto"/>
        <w:jc w:val="both"/>
        <w:rPr>
          <w:ins w:id="316" w:author="Peter Jean Paul" w:date="2025-08-30T02:37:00Z" w16du:dateUtc="2025-08-30T01:37:00Z"/>
          <w:rFonts w:ascii="Times New Roman" w:hAnsi="Times New Roman" w:cs="Times New Roman"/>
        </w:rPr>
      </w:pPr>
      <w:ins w:id="317" w:author="Peter Jean Paul" w:date="2025-08-30T02:37:00Z" w16du:dateUtc="2025-08-30T01:37:00Z">
        <w:r w:rsidRPr="0048176A">
          <w:rPr>
            <w:rFonts w:ascii="Times New Roman" w:hAnsi="Times New Roman" w:cs="Times New Roman"/>
          </w:rPr>
          <w:t>Time and date of donation</w:t>
        </w:r>
      </w:ins>
    </w:p>
    <w:p w14:paraId="795D6ABB" w14:textId="77777777" w:rsidR="0048176A" w:rsidRPr="0048176A" w:rsidRDefault="0048176A" w:rsidP="0048176A">
      <w:pPr>
        <w:pStyle w:val="ListParagraph"/>
        <w:numPr>
          <w:ilvl w:val="0"/>
          <w:numId w:val="20"/>
        </w:numPr>
        <w:spacing w:line="360" w:lineRule="auto"/>
        <w:jc w:val="both"/>
        <w:rPr>
          <w:ins w:id="318" w:author="Peter Jean Paul" w:date="2025-08-30T02:37:00Z" w16du:dateUtc="2025-08-30T01:37:00Z"/>
          <w:rFonts w:ascii="Times New Roman" w:hAnsi="Times New Roman" w:cs="Times New Roman"/>
        </w:rPr>
      </w:pPr>
      <w:ins w:id="319" w:author="Peter Jean Paul" w:date="2025-08-30T02:37:00Z" w16du:dateUtc="2025-08-30T01:37:00Z">
        <w:r w:rsidRPr="0048176A">
          <w:rPr>
            <w:rFonts w:ascii="Times New Roman" w:hAnsi="Times New Roman" w:cs="Times New Roman"/>
          </w:rPr>
          <w:t>User ID/email (to trace who is donating)</w:t>
        </w:r>
      </w:ins>
    </w:p>
    <w:p w14:paraId="0FD48E6F" w14:textId="77777777" w:rsidR="0048176A" w:rsidRPr="0048176A" w:rsidRDefault="0048176A" w:rsidP="0048176A">
      <w:pPr>
        <w:spacing w:line="360" w:lineRule="auto"/>
        <w:jc w:val="both"/>
        <w:rPr>
          <w:ins w:id="320" w:author="Peter Jean Paul" w:date="2025-08-30T02:37:00Z" w16du:dateUtc="2025-08-30T01:37:00Z"/>
          <w:rFonts w:ascii="Times New Roman" w:hAnsi="Times New Roman" w:cs="Times New Roman"/>
        </w:rPr>
      </w:pPr>
      <w:ins w:id="321" w:author="Peter Jean Paul" w:date="2025-08-30T02:37:00Z" w16du:dateUtc="2025-08-30T01:37:00Z">
        <w:r w:rsidRPr="0048176A">
          <w:rPr>
            <w:rFonts w:ascii="Times New Roman" w:hAnsi="Times New Roman" w:cs="Times New Roman"/>
          </w:rPr>
          <w:t>Note: Card information is not saved to provide more privacy and security for users.</w:t>
        </w:r>
      </w:ins>
    </w:p>
    <w:p w14:paraId="6868ED99" w14:textId="77777777" w:rsidR="0048176A" w:rsidRPr="0048176A" w:rsidRDefault="0048176A" w:rsidP="0048176A">
      <w:pPr>
        <w:spacing w:line="360" w:lineRule="auto"/>
        <w:jc w:val="both"/>
        <w:rPr>
          <w:ins w:id="322" w:author="Peter Jean Paul" w:date="2025-08-30T02:37:00Z" w16du:dateUtc="2025-08-30T01:37:00Z"/>
          <w:rFonts w:ascii="Times New Roman" w:hAnsi="Times New Roman" w:cs="Times New Roman"/>
        </w:rPr>
      </w:pPr>
      <w:ins w:id="323" w:author="Peter Jean Paul" w:date="2025-08-30T02:37:00Z" w16du:dateUtc="2025-08-30T01:37:00Z">
        <w:r w:rsidRPr="0048176A">
          <w:rPr>
            <w:rFonts w:ascii="Times New Roman" w:hAnsi="Times New Roman" w:cs="Times New Roman"/>
            <w:b/>
            <w:bCs/>
          </w:rPr>
          <w:t>User Profile Updates:</w:t>
        </w:r>
        <w:r w:rsidRPr="0048176A">
          <w:rPr>
            <w:rFonts w:ascii="Times New Roman" w:hAnsi="Times New Roman" w:cs="Times New Roman"/>
          </w:rPr>
          <w:t xml:space="preserve"> Once the user has donated, a profile displays the amount of donation. This will make users maintain their records on what they contribute and take more action.</w:t>
        </w:r>
      </w:ins>
    </w:p>
    <w:p w14:paraId="1C6FE60B" w14:textId="77777777" w:rsidR="0048176A" w:rsidRPr="0048176A" w:rsidRDefault="0048176A" w:rsidP="0048176A">
      <w:pPr>
        <w:spacing w:line="360" w:lineRule="auto"/>
        <w:jc w:val="both"/>
        <w:rPr>
          <w:ins w:id="324" w:author="Peter Jean Paul" w:date="2025-08-30T02:37:00Z" w16du:dateUtc="2025-08-30T01:37:00Z"/>
          <w:rFonts w:ascii="Times New Roman" w:hAnsi="Times New Roman" w:cs="Times New Roman"/>
        </w:rPr>
      </w:pPr>
      <w:ins w:id="325" w:author="Peter Jean Paul" w:date="2025-08-30T02:37:00Z" w16du:dateUtc="2025-08-30T01:37:00Z">
        <w:r w:rsidRPr="0048176A">
          <w:rPr>
            <w:rFonts w:ascii="Times New Roman" w:hAnsi="Times New Roman" w:cs="Times New Roman"/>
            <w:b/>
            <w:bCs/>
          </w:rPr>
          <w:t>Impact on Points and Rewards:</w:t>
        </w:r>
        <w:r w:rsidRPr="0048176A">
          <w:rPr>
            <w:rFonts w:ascii="Times New Roman" w:hAnsi="Times New Roman" w:cs="Times New Roman"/>
          </w:rPr>
          <w:t xml:space="preserve"> Donations are also given more points than the normal activities. These points:</w:t>
        </w:r>
      </w:ins>
    </w:p>
    <w:p w14:paraId="0BD8F736" w14:textId="77777777" w:rsidR="0048176A" w:rsidRPr="0048176A" w:rsidRDefault="0048176A" w:rsidP="0048176A">
      <w:pPr>
        <w:pStyle w:val="ListParagraph"/>
        <w:numPr>
          <w:ilvl w:val="0"/>
          <w:numId w:val="21"/>
        </w:numPr>
        <w:spacing w:line="360" w:lineRule="auto"/>
        <w:jc w:val="both"/>
        <w:rPr>
          <w:ins w:id="326" w:author="Peter Jean Paul" w:date="2025-08-30T02:37:00Z" w16du:dateUtc="2025-08-30T01:37:00Z"/>
          <w:rFonts w:ascii="Times New Roman" w:hAnsi="Times New Roman" w:cs="Times New Roman"/>
        </w:rPr>
      </w:pPr>
      <w:ins w:id="327" w:author="Peter Jean Paul" w:date="2025-08-30T02:37:00Z" w16du:dateUtc="2025-08-30T01:37:00Z">
        <w:r w:rsidRPr="0048176A">
          <w:rPr>
            <w:rFonts w:ascii="Times New Roman" w:hAnsi="Times New Roman" w:cs="Times New Roman"/>
          </w:rPr>
          <w:t>Improve user rankings on the leaderboard</w:t>
        </w:r>
      </w:ins>
    </w:p>
    <w:p w14:paraId="1D908379" w14:textId="77777777" w:rsidR="0048176A" w:rsidRPr="0048176A" w:rsidRDefault="0048176A" w:rsidP="0048176A">
      <w:pPr>
        <w:pStyle w:val="ListParagraph"/>
        <w:numPr>
          <w:ilvl w:val="0"/>
          <w:numId w:val="21"/>
        </w:numPr>
        <w:spacing w:line="360" w:lineRule="auto"/>
        <w:jc w:val="both"/>
        <w:rPr>
          <w:ins w:id="328" w:author="Peter Jean Paul" w:date="2025-08-30T02:37:00Z" w16du:dateUtc="2025-08-30T01:37:00Z"/>
          <w:rFonts w:ascii="Times New Roman" w:hAnsi="Times New Roman" w:cs="Times New Roman"/>
        </w:rPr>
      </w:pPr>
      <w:ins w:id="329" w:author="Peter Jean Paul" w:date="2025-08-30T02:37:00Z" w16du:dateUtc="2025-08-30T01:37:00Z">
        <w:r w:rsidRPr="0048176A">
          <w:rPr>
            <w:rFonts w:ascii="Times New Roman" w:hAnsi="Times New Roman" w:cs="Times New Roman"/>
          </w:rPr>
          <w:t>Unlock better rewards</w:t>
        </w:r>
      </w:ins>
    </w:p>
    <w:p w14:paraId="4C107CEB" w14:textId="77777777" w:rsidR="0048176A" w:rsidRPr="0048176A" w:rsidRDefault="0048176A" w:rsidP="0048176A">
      <w:pPr>
        <w:pStyle w:val="ListParagraph"/>
        <w:numPr>
          <w:ilvl w:val="0"/>
          <w:numId w:val="21"/>
        </w:numPr>
        <w:spacing w:line="360" w:lineRule="auto"/>
        <w:jc w:val="both"/>
        <w:rPr>
          <w:ins w:id="330" w:author="Peter Jean Paul" w:date="2025-08-30T02:37:00Z" w16du:dateUtc="2025-08-30T01:37:00Z"/>
          <w:rFonts w:ascii="Times New Roman" w:hAnsi="Times New Roman" w:cs="Times New Roman"/>
        </w:rPr>
      </w:pPr>
      <w:ins w:id="331" w:author="Peter Jean Paul" w:date="2025-08-30T02:37:00Z" w16du:dateUtc="2025-08-30T01:37:00Z">
        <w:r w:rsidRPr="0048176A">
          <w:rPr>
            <w:rFonts w:ascii="Times New Roman" w:hAnsi="Times New Roman" w:cs="Times New Roman"/>
          </w:rPr>
          <w:t>Increase their sustainability badge tier</w:t>
        </w:r>
      </w:ins>
    </w:p>
    <w:p w14:paraId="051BA2FA" w14:textId="051F8CF0" w:rsidR="0048176A" w:rsidRPr="0048176A" w:rsidRDefault="0048176A" w:rsidP="00AF6C66">
      <w:pPr>
        <w:spacing w:line="360" w:lineRule="auto"/>
        <w:jc w:val="both"/>
        <w:rPr>
          <w:ins w:id="332" w:author="Peter Jean Paul" w:date="2025-08-30T02:37:00Z" w16du:dateUtc="2025-08-30T01:37:00Z"/>
          <w:rFonts w:ascii="Times New Roman" w:hAnsi="Times New Roman" w:cs="Times New Roman"/>
        </w:rPr>
      </w:pPr>
      <w:ins w:id="333" w:author="Peter Jean Paul" w:date="2025-08-30T02:37:00Z" w16du:dateUtc="2025-08-30T01:37:00Z">
        <w:r w:rsidRPr="0048176A">
          <w:rPr>
            <w:rFonts w:ascii="Times New Roman" w:hAnsi="Times New Roman" w:cs="Times New Roman"/>
          </w:rPr>
          <w:t>Such a system encourages users to make more donations, and, at the same time, provides organizations with useful data to measure engagement and impact via the admin dashboard.</w:t>
        </w:r>
      </w:ins>
    </w:p>
    <w:p w14:paraId="1047FE61" w14:textId="77777777" w:rsidR="0048176A" w:rsidRPr="0048176A" w:rsidRDefault="0048176A" w:rsidP="00AF6C66">
      <w:pPr>
        <w:pStyle w:val="Heading2"/>
        <w:rPr>
          <w:ins w:id="334" w:author="Peter Jean Paul" w:date="2025-08-30T02:37:00Z" w16du:dateUtc="2025-08-30T01:37:00Z"/>
        </w:rPr>
      </w:pPr>
      <w:bookmarkStart w:id="335" w:name="_Toc207677314"/>
      <w:ins w:id="336" w:author="Peter Jean Paul" w:date="2025-08-30T02:39:00Z" w16du:dateUtc="2025-08-30T01:39:00Z">
        <w:r w:rsidRPr="0048176A">
          <w:t>6.2.4</w:t>
        </w:r>
      </w:ins>
      <w:ins w:id="337" w:author="Peter Jean Paul" w:date="2025-08-30T02:37:00Z" w16du:dateUtc="2025-08-30T01:37:00Z">
        <w:r w:rsidRPr="0048176A">
          <w:t xml:space="preserve"> Q-Learning AI Recommendation System</w:t>
        </w:r>
        <w:bookmarkEnd w:id="335"/>
      </w:ins>
    </w:p>
    <w:p w14:paraId="34F69380" w14:textId="77777777" w:rsidR="0048176A" w:rsidRPr="0048176A" w:rsidRDefault="0048176A" w:rsidP="0048176A">
      <w:pPr>
        <w:spacing w:line="360" w:lineRule="auto"/>
        <w:jc w:val="both"/>
        <w:rPr>
          <w:ins w:id="338" w:author="Peter Jean Paul" w:date="2025-08-30T02:37:00Z" w16du:dateUtc="2025-08-30T01:37:00Z"/>
          <w:rFonts w:ascii="Times New Roman" w:hAnsi="Times New Roman" w:cs="Times New Roman"/>
        </w:rPr>
      </w:pPr>
      <w:ins w:id="339" w:author="Peter Jean Paul" w:date="2025-08-30T02:37:00Z" w16du:dateUtc="2025-08-30T01:37:00Z">
        <w:r w:rsidRPr="0048176A">
          <w:rPr>
            <w:rFonts w:ascii="Times New Roman" w:hAnsi="Times New Roman" w:cs="Times New Roman"/>
          </w:rPr>
          <w:t xml:space="preserve">To enhance user engagement and personalize the experience, a </w:t>
        </w:r>
        <w:r w:rsidRPr="00AF6C66">
          <w:rPr>
            <w:rStyle w:val="Strong"/>
            <w:rFonts w:ascii="Times New Roman" w:hAnsi="Times New Roman" w:cs="Times New Roman"/>
            <w:b w:val="0"/>
            <w:bCs w:val="0"/>
          </w:rPr>
          <w:t>Q-learning-based AI recommendation system</w:t>
        </w:r>
        <w:r w:rsidRPr="0048176A">
          <w:rPr>
            <w:rFonts w:ascii="Times New Roman" w:hAnsi="Times New Roman" w:cs="Times New Roman"/>
          </w:rPr>
          <w:t xml:space="preserve"> was integrated into the P.A.C.E. platform. This smart system assists the users in being directed to most efficient sustainable steps depending on their past activity, making the participation simpler, more influential and more rewarding.</w:t>
        </w:r>
      </w:ins>
    </w:p>
    <w:p w14:paraId="72855B2E" w14:textId="77777777" w:rsidR="0048176A" w:rsidRPr="0048176A" w:rsidRDefault="0048176A" w:rsidP="0048176A">
      <w:pPr>
        <w:spacing w:line="360" w:lineRule="auto"/>
        <w:jc w:val="both"/>
        <w:rPr>
          <w:ins w:id="340" w:author="Peter Jean Paul" w:date="2025-08-30T02:37:00Z" w16du:dateUtc="2025-08-30T01:37:00Z"/>
          <w:rFonts w:ascii="Times New Roman" w:hAnsi="Times New Roman" w:cs="Times New Roman"/>
          <w:b/>
          <w:bCs/>
        </w:rPr>
      </w:pPr>
      <w:ins w:id="341" w:author="Peter Jean Paul" w:date="2025-08-30T02:37:00Z" w16du:dateUtc="2025-08-30T01:37:00Z">
        <w:r w:rsidRPr="0048176A">
          <w:rPr>
            <w:rFonts w:ascii="Times New Roman" w:hAnsi="Times New Roman" w:cs="Times New Roman"/>
            <w:b/>
            <w:bCs/>
          </w:rPr>
          <w:t>What is Q-Learning?</w:t>
        </w:r>
      </w:ins>
    </w:p>
    <w:p w14:paraId="0107F112" w14:textId="77777777" w:rsidR="0048176A" w:rsidRPr="0048176A" w:rsidRDefault="0048176A" w:rsidP="0048176A">
      <w:pPr>
        <w:spacing w:line="360" w:lineRule="auto"/>
        <w:jc w:val="both"/>
        <w:rPr>
          <w:ins w:id="342" w:author="Peter Jean Paul" w:date="2025-08-30T02:37:00Z" w16du:dateUtc="2025-08-30T01:37:00Z"/>
          <w:rFonts w:ascii="Times New Roman" w:hAnsi="Times New Roman" w:cs="Times New Roman"/>
        </w:rPr>
      </w:pPr>
      <w:ins w:id="343" w:author="Peter Jean Paul" w:date="2025-08-30T02:37:00Z" w16du:dateUtc="2025-08-30T01:37:00Z">
        <w:r w:rsidRPr="0048176A">
          <w:rPr>
            <w:rFonts w:ascii="Times New Roman" w:hAnsi="Times New Roman" w:cs="Times New Roman"/>
          </w:rPr>
          <w:t>Q-learning represents a form of reinforcement learning algorithm, in which the system is reinforced to understand which actions are optimal to take under circumstances as time passes. It does not need a model of the environment but rather depends on experiences gained by means of interactions.</w:t>
        </w:r>
      </w:ins>
    </w:p>
    <w:p w14:paraId="28B7EEAC" w14:textId="77777777" w:rsidR="0048176A" w:rsidRPr="0048176A" w:rsidRDefault="0048176A" w:rsidP="0048176A">
      <w:pPr>
        <w:spacing w:line="360" w:lineRule="auto"/>
        <w:jc w:val="both"/>
        <w:rPr>
          <w:ins w:id="344" w:author="Peter Jean Paul" w:date="2025-08-30T02:37:00Z" w16du:dateUtc="2025-08-30T01:37:00Z"/>
          <w:rFonts w:ascii="Times New Roman" w:hAnsi="Times New Roman" w:cs="Times New Roman"/>
        </w:rPr>
      </w:pPr>
      <w:ins w:id="345" w:author="Peter Jean Paul" w:date="2025-08-30T02:37:00Z" w16du:dateUtc="2025-08-30T01:37:00Z">
        <w:r w:rsidRPr="0048176A">
          <w:rPr>
            <w:rFonts w:ascii="Times New Roman" w:hAnsi="Times New Roman" w:cs="Times New Roman"/>
          </w:rPr>
          <w:t>Every user action in the P.A.C.E. system is considered a potential choice (e.g., donating, recycling, volunteering). The system stores these actions and their outcomes in a Q-table, where:</w:t>
        </w:r>
      </w:ins>
    </w:p>
    <w:p w14:paraId="334BF9A1" w14:textId="77777777" w:rsidR="0048176A" w:rsidRPr="0048176A" w:rsidRDefault="0048176A" w:rsidP="0048176A">
      <w:pPr>
        <w:pStyle w:val="ListParagraph"/>
        <w:numPr>
          <w:ilvl w:val="0"/>
          <w:numId w:val="22"/>
        </w:numPr>
        <w:spacing w:line="360" w:lineRule="auto"/>
        <w:jc w:val="both"/>
        <w:rPr>
          <w:ins w:id="346" w:author="Peter Jean Paul" w:date="2025-08-30T02:37:00Z" w16du:dateUtc="2025-08-30T01:37:00Z"/>
          <w:rFonts w:ascii="Times New Roman" w:hAnsi="Times New Roman" w:cs="Times New Roman"/>
        </w:rPr>
      </w:pPr>
      <w:ins w:id="347" w:author="Peter Jean Paul" w:date="2025-08-30T02:37:00Z" w16du:dateUtc="2025-08-30T01:37:00Z">
        <w:r w:rsidRPr="00AF6C66">
          <w:rPr>
            <w:rStyle w:val="Strong"/>
            <w:rFonts w:ascii="Times New Roman" w:hAnsi="Times New Roman" w:cs="Times New Roman"/>
            <w:b w:val="0"/>
            <w:bCs w:val="0"/>
          </w:rPr>
          <w:t>Rows</w:t>
        </w:r>
        <w:r w:rsidRPr="00AF6C66">
          <w:rPr>
            <w:rFonts w:ascii="Times New Roman" w:hAnsi="Times New Roman" w:cs="Times New Roman"/>
            <w:b/>
            <w:bCs/>
          </w:rPr>
          <w:t xml:space="preserve"> </w:t>
        </w:r>
        <w:r w:rsidRPr="0048176A">
          <w:rPr>
            <w:rFonts w:ascii="Times New Roman" w:hAnsi="Times New Roman" w:cs="Times New Roman"/>
          </w:rPr>
          <w:t>represent user states or situations. Each action has 2 activities each(e.g. if in Action_1 user already did an Activity_1/Activity_2 then the state flag is set to 1 )</w:t>
        </w:r>
      </w:ins>
    </w:p>
    <w:p w14:paraId="04B45CDD" w14:textId="77777777" w:rsidR="0048176A" w:rsidRPr="0048176A" w:rsidRDefault="0048176A" w:rsidP="0048176A">
      <w:pPr>
        <w:pStyle w:val="ListParagraph"/>
        <w:numPr>
          <w:ilvl w:val="0"/>
          <w:numId w:val="22"/>
        </w:numPr>
        <w:spacing w:line="360" w:lineRule="auto"/>
        <w:jc w:val="both"/>
        <w:rPr>
          <w:ins w:id="348" w:author="Peter Jean Paul" w:date="2025-08-30T02:37:00Z" w16du:dateUtc="2025-08-30T01:37:00Z"/>
          <w:rFonts w:ascii="Times New Roman" w:hAnsi="Times New Roman" w:cs="Times New Roman"/>
        </w:rPr>
      </w:pPr>
      <w:ins w:id="349" w:author="Peter Jean Paul" w:date="2025-08-30T02:37:00Z" w16du:dateUtc="2025-08-30T01:37:00Z">
        <w:r w:rsidRPr="0048176A">
          <w:rPr>
            <w:rFonts w:ascii="Times New Roman" w:hAnsi="Times New Roman" w:cs="Times New Roman"/>
          </w:rPr>
          <w:lastRenderedPageBreak/>
          <w:t>Columns represent available actions(e.g. see above- if Activity_1/Activity_2 is set as flag 1 then it is considered as that Action_1 is completed, so flag 1 for Action_1)</w:t>
        </w:r>
      </w:ins>
    </w:p>
    <w:p w14:paraId="165B2B12" w14:textId="77777777" w:rsidR="0048176A" w:rsidRPr="0048176A" w:rsidRDefault="0048176A" w:rsidP="0048176A">
      <w:pPr>
        <w:pStyle w:val="ListParagraph"/>
        <w:numPr>
          <w:ilvl w:val="0"/>
          <w:numId w:val="22"/>
        </w:numPr>
        <w:spacing w:line="360" w:lineRule="auto"/>
        <w:jc w:val="both"/>
        <w:rPr>
          <w:ins w:id="350" w:author="Peter Jean Paul" w:date="2025-08-30T02:37:00Z" w16du:dateUtc="2025-08-30T01:37:00Z"/>
          <w:rFonts w:ascii="Times New Roman" w:hAnsi="Times New Roman" w:cs="Times New Roman"/>
        </w:rPr>
      </w:pPr>
      <w:ins w:id="351" w:author="Peter Jean Paul" w:date="2025-08-30T02:37:00Z" w16du:dateUtc="2025-08-30T01:37:00Z">
        <w:r w:rsidRPr="0048176A">
          <w:rPr>
            <w:rFonts w:ascii="Times New Roman" w:hAnsi="Times New Roman" w:cs="Times New Roman"/>
          </w:rPr>
          <w:t>The value in each cell in q-value denotes the number based on the below Q-algorithm formulae where it calculates based on most performed activity.</w:t>
        </w:r>
      </w:ins>
    </w:p>
    <w:p w14:paraId="429003C7" w14:textId="77777777" w:rsidR="0048176A" w:rsidRPr="0048176A" w:rsidRDefault="0048176A" w:rsidP="0048176A">
      <w:pPr>
        <w:spacing w:line="360" w:lineRule="auto"/>
        <w:jc w:val="both"/>
        <w:rPr>
          <w:ins w:id="352" w:author="Peter Jean Paul" w:date="2025-08-30T02:37:00Z" w16du:dateUtc="2025-08-30T01:37:00Z"/>
          <w:rFonts w:ascii="Times New Roman" w:hAnsi="Times New Roman" w:cs="Times New Roman"/>
        </w:rPr>
      </w:pPr>
      <w:ins w:id="353" w:author="Peter Jean Paul" w:date="2025-08-30T02:37:00Z" w16du:dateUtc="2025-08-30T01:37:00Z">
        <w:r w:rsidRPr="0048176A">
          <w:rPr>
            <w:rFonts w:ascii="Times New Roman" w:hAnsi="Times New Roman" w:cs="Times New Roman"/>
          </w:rPr>
          <w:t>When the user interacts with the system, the Q-values are updated by the Bellman Equation:</w:t>
        </w:r>
      </w:ins>
    </w:p>
    <w:p w14:paraId="29EDCE43" w14:textId="77777777" w:rsidR="0048176A" w:rsidRPr="0048176A" w:rsidRDefault="0048176A" w:rsidP="0048176A">
      <w:pPr>
        <w:spacing w:line="360" w:lineRule="auto"/>
        <w:jc w:val="both"/>
        <w:rPr>
          <w:ins w:id="354" w:author="Peter Jean Paul" w:date="2025-08-30T02:37:00Z" w16du:dateUtc="2025-08-30T01:37:00Z"/>
          <w:rStyle w:val="mclose"/>
          <w:rFonts w:ascii="Times New Roman" w:hAnsi="Times New Roman" w:cs="Times New Roman"/>
        </w:rPr>
      </w:pPr>
      <m:oMathPara>
        <m:oMath>
          <m:r>
            <w:ins w:id="355" w:author="Peter Jean Paul" w:date="2025-08-30T02:37:00Z" w16du:dateUtc="2025-08-30T01:37:00Z">
              <w:rPr>
                <w:rStyle w:val="mord"/>
                <w:rFonts w:ascii="Cambria Math" w:hAnsi="Cambria Math" w:cs="Times New Roman"/>
              </w:rPr>
              <m:t>Q</m:t>
            </w:ins>
          </m:r>
          <m:r>
            <w:ins w:id="356" w:author="Peter Jean Paul" w:date="2025-08-30T02:37:00Z" w16du:dateUtc="2025-08-30T01:37:00Z">
              <w:rPr>
                <w:rStyle w:val="mopen"/>
                <w:rFonts w:ascii="Cambria Math" w:hAnsi="Cambria Math" w:cs="Times New Roman"/>
              </w:rPr>
              <m:t>(</m:t>
            </w:ins>
          </m:r>
          <m:r>
            <w:ins w:id="357" w:author="Peter Jean Paul" w:date="2025-08-30T02:37:00Z" w16du:dateUtc="2025-08-30T01:37:00Z">
              <w:rPr>
                <w:rStyle w:val="mord"/>
                <w:rFonts w:ascii="Cambria Math" w:hAnsi="Cambria Math" w:cs="Times New Roman"/>
              </w:rPr>
              <m:t>s</m:t>
            </w:ins>
          </m:r>
          <m:r>
            <w:ins w:id="358" w:author="Peter Jean Paul" w:date="2025-08-30T02:37:00Z" w16du:dateUtc="2025-08-30T01:37:00Z">
              <w:rPr>
                <w:rStyle w:val="mpunct"/>
                <w:rFonts w:ascii="Cambria Math" w:hAnsi="Cambria Math" w:cs="Times New Roman"/>
              </w:rPr>
              <m:t>,</m:t>
            </w:ins>
          </m:r>
          <m:r>
            <w:ins w:id="359" w:author="Peter Jean Paul" w:date="2025-08-30T02:37:00Z" w16du:dateUtc="2025-08-30T01:37:00Z">
              <w:rPr>
                <w:rStyle w:val="mord"/>
                <w:rFonts w:ascii="Cambria Math" w:hAnsi="Cambria Math" w:cs="Times New Roman"/>
              </w:rPr>
              <m:t>a</m:t>
            </w:ins>
          </m:r>
          <m:r>
            <w:ins w:id="360" w:author="Peter Jean Paul" w:date="2025-08-30T02:37:00Z" w16du:dateUtc="2025-08-30T01:37:00Z">
              <w:rPr>
                <w:rStyle w:val="mclose"/>
                <w:rFonts w:ascii="Cambria Math" w:hAnsi="Cambria Math" w:cs="Times New Roman"/>
              </w:rPr>
              <m:t>)</m:t>
            </w:ins>
          </m:r>
          <m:r>
            <w:ins w:id="361" w:author="Peter Jean Paul" w:date="2025-08-30T02:37:00Z" w16du:dateUtc="2025-08-30T01:37:00Z">
              <w:rPr>
                <w:rStyle w:val="mrel"/>
                <w:rFonts w:ascii="Cambria Math" w:hAnsi="Cambria Math" w:cs="Times New Roman"/>
              </w:rPr>
              <m:t>=</m:t>
            </w:ins>
          </m:r>
          <m:r>
            <w:ins w:id="362" w:author="Peter Jean Paul" w:date="2025-08-30T02:37:00Z" w16du:dateUtc="2025-08-30T01:37:00Z">
              <w:rPr>
                <w:rStyle w:val="mord"/>
                <w:rFonts w:ascii="Cambria Math" w:hAnsi="Cambria Math" w:cs="Times New Roman"/>
              </w:rPr>
              <m:t>Q</m:t>
            </w:ins>
          </m:r>
          <m:r>
            <w:ins w:id="363" w:author="Peter Jean Paul" w:date="2025-08-30T02:37:00Z" w16du:dateUtc="2025-08-30T01:37:00Z">
              <w:rPr>
                <w:rStyle w:val="mopen"/>
                <w:rFonts w:ascii="Cambria Math" w:hAnsi="Cambria Math" w:cs="Times New Roman"/>
              </w:rPr>
              <m:t>(</m:t>
            </w:ins>
          </m:r>
          <m:r>
            <w:ins w:id="364" w:author="Peter Jean Paul" w:date="2025-08-30T02:37:00Z" w16du:dateUtc="2025-08-30T01:37:00Z">
              <w:rPr>
                <w:rStyle w:val="mord"/>
                <w:rFonts w:ascii="Cambria Math" w:hAnsi="Cambria Math" w:cs="Times New Roman"/>
              </w:rPr>
              <m:t>s</m:t>
            </w:ins>
          </m:r>
          <m:r>
            <w:ins w:id="365" w:author="Peter Jean Paul" w:date="2025-08-30T02:37:00Z" w16du:dateUtc="2025-08-30T01:37:00Z">
              <w:rPr>
                <w:rStyle w:val="mpunct"/>
                <w:rFonts w:ascii="Cambria Math" w:hAnsi="Cambria Math" w:cs="Times New Roman"/>
              </w:rPr>
              <m:t>,</m:t>
            </w:ins>
          </m:r>
          <m:r>
            <w:ins w:id="366" w:author="Peter Jean Paul" w:date="2025-08-30T02:37:00Z" w16du:dateUtc="2025-08-30T01:37:00Z">
              <w:rPr>
                <w:rStyle w:val="mord"/>
                <w:rFonts w:ascii="Cambria Math" w:hAnsi="Cambria Math" w:cs="Times New Roman"/>
              </w:rPr>
              <m:t>a</m:t>
            </w:ins>
          </m:r>
          <m:r>
            <w:ins w:id="367" w:author="Peter Jean Paul" w:date="2025-08-30T02:37:00Z" w16du:dateUtc="2025-08-30T01:37:00Z">
              <w:rPr>
                <w:rStyle w:val="mclose"/>
                <w:rFonts w:ascii="Cambria Math" w:hAnsi="Cambria Math" w:cs="Times New Roman"/>
              </w:rPr>
              <m:t>)</m:t>
            </w:ins>
          </m:r>
          <m:r>
            <w:ins w:id="368" w:author="Peter Jean Paul" w:date="2025-08-30T02:37:00Z" w16du:dateUtc="2025-08-30T01:37:00Z">
              <w:rPr>
                <w:rStyle w:val="mbin"/>
                <w:rFonts w:ascii="Cambria Math" w:hAnsi="Cambria Math" w:cs="Times New Roman"/>
              </w:rPr>
              <m:t>+</m:t>
            </w:ins>
          </m:r>
          <m:r>
            <w:ins w:id="369" w:author="Peter Jean Paul" w:date="2025-08-30T02:37:00Z" w16du:dateUtc="2025-08-30T01:37:00Z">
              <w:rPr>
                <w:rStyle w:val="mord"/>
                <w:rFonts w:ascii="Cambria Math" w:hAnsi="Cambria Math" w:cs="Times New Roman"/>
              </w:rPr>
              <m:t>α</m:t>
            </w:ins>
          </m:r>
          <m:r>
            <w:ins w:id="370" w:author="Peter Jean Paul" w:date="2025-08-30T02:37:00Z" w16du:dateUtc="2025-08-30T01:37:00Z">
              <w:rPr>
                <w:rStyle w:val="mbin"/>
                <w:rFonts w:ascii="Cambria Math" w:hAnsi="Cambria Math" w:cs="Times New Roman"/>
              </w:rPr>
              <m:t>⋅</m:t>
            </w:ins>
          </m:r>
          <m:r>
            <w:ins w:id="371" w:author="Peter Jean Paul" w:date="2025-08-30T02:37:00Z" w16du:dateUtc="2025-08-30T01:37:00Z">
              <w:rPr>
                <w:rStyle w:val="mopen"/>
                <w:rFonts w:ascii="Cambria Math" w:hAnsi="Cambria Math" w:cs="Times New Roman"/>
              </w:rPr>
              <m:t>[</m:t>
            </w:ins>
          </m:r>
          <m:r>
            <w:ins w:id="372" w:author="Peter Jean Paul" w:date="2025-08-30T02:37:00Z" w16du:dateUtc="2025-08-30T01:37:00Z">
              <w:rPr>
                <w:rStyle w:val="mord"/>
                <w:rFonts w:ascii="Cambria Math" w:hAnsi="Cambria Math" w:cs="Times New Roman"/>
              </w:rPr>
              <m:t>r</m:t>
            </w:ins>
          </m:r>
          <m:r>
            <w:ins w:id="373" w:author="Peter Jean Paul" w:date="2025-08-30T02:37:00Z" w16du:dateUtc="2025-08-30T01:37:00Z">
              <w:rPr>
                <w:rStyle w:val="mbin"/>
                <w:rFonts w:ascii="Cambria Math" w:hAnsi="Cambria Math" w:cs="Times New Roman"/>
              </w:rPr>
              <m:t>+</m:t>
            </w:ins>
          </m:r>
          <m:r>
            <w:ins w:id="374" w:author="Peter Jean Paul" w:date="2025-08-30T02:37:00Z" w16du:dateUtc="2025-08-30T01:37:00Z">
              <w:rPr>
                <w:rStyle w:val="mord"/>
                <w:rFonts w:ascii="Cambria Math" w:hAnsi="Cambria Math" w:cs="Times New Roman"/>
              </w:rPr>
              <m:t>γ</m:t>
            </w:ins>
          </m:r>
          <m:r>
            <w:ins w:id="375" w:author="Peter Jean Paul" w:date="2025-08-30T02:37:00Z" w16du:dateUtc="2025-08-30T01:37:00Z">
              <w:rPr>
                <w:rStyle w:val="mbin"/>
                <w:rFonts w:ascii="Cambria Math" w:hAnsi="Cambria Math" w:cs="Times New Roman"/>
              </w:rPr>
              <m:t>⋅</m:t>
            </w:ins>
          </m:r>
          <m:r>
            <w:ins w:id="376" w:author="Peter Jean Paul" w:date="2025-08-30T02:37:00Z" w16du:dateUtc="2025-08-30T01:37:00Z">
              <w:rPr>
                <w:rStyle w:val="mop"/>
                <w:rFonts w:ascii="Cambria Math" w:hAnsi="Cambria Math" w:cs="Times New Roman"/>
              </w:rPr>
              <m:t>max</m:t>
            </w:ins>
          </m:r>
          <m:r>
            <w:ins w:id="377" w:author="Peter Jean Paul" w:date="2025-08-30T02:37:00Z" w16du:dateUtc="2025-08-30T01:37:00Z">
              <w:rPr>
                <w:rStyle w:val="mord"/>
                <w:rFonts w:ascii="Cambria Math" w:hAnsi="Cambria Math" w:cs="Times New Roman"/>
              </w:rPr>
              <m:t>Q</m:t>
            </w:ins>
          </m:r>
          <m:r>
            <w:ins w:id="378" w:author="Peter Jean Paul" w:date="2025-08-30T02:37:00Z" w16du:dateUtc="2025-08-30T01:37:00Z">
              <w:rPr>
                <w:rStyle w:val="mopen"/>
                <w:rFonts w:ascii="Cambria Math" w:hAnsi="Cambria Math" w:cs="Times New Roman"/>
              </w:rPr>
              <m:t>(</m:t>
            </w:ins>
          </m:r>
          <m:r>
            <w:ins w:id="379" w:author="Peter Jean Paul" w:date="2025-08-30T02:37:00Z" w16du:dateUtc="2025-08-30T01:37:00Z">
              <w:rPr>
                <w:rStyle w:val="mord"/>
                <w:rFonts w:ascii="Cambria Math" w:hAnsi="Cambria Math" w:cs="Times New Roman"/>
              </w:rPr>
              <m:t>s'</m:t>
            </w:ins>
          </m:r>
          <m:r>
            <w:ins w:id="380" w:author="Peter Jean Paul" w:date="2025-08-30T02:37:00Z" w16du:dateUtc="2025-08-30T01:37:00Z">
              <w:rPr>
                <w:rStyle w:val="mpunct"/>
                <w:rFonts w:ascii="Cambria Math" w:hAnsi="Cambria Math" w:cs="Times New Roman"/>
              </w:rPr>
              <m:t>,</m:t>
            </w:ins>
          </m:r>
          <m:r>
            <w:ins w:id="381" w:author="Peter Jean Paul" w:date="2025-08-30T02:37:00Z" w16du:dateUtc="2025-08-30T01:37:00Z">
              <w:rPr>
                <w:rStyle w:val="mord"/>
                <w:rFonts w:ascii="Cambria Math" w:hAnsi="Cambria Math" w:cs="Times New Roman"/>
              </w:rPr>
              <m:t>a'</m:t>
            </w:ins>
          </m:r>
          <m:r>
            <w:ins w:id="382" w:author="Peter Jean Paul" w:date="2025-08-30T02:37:00Z" w16du:dateUtc="2025-08-30T01:37:00Z">
              <w:rPr>
                <w:rStyle w:val="mclose"/>
                <w:rFonts w:ascii="Cambria Math" w:hAnsi="Cambria Math" w:cs="Times New Roman"/>
              </w:rPr>
              <m:t>)</m:t>
            </w:ins>
          </m:r>
          <m:r>
            <w:ins w:id="383" w:author="Peter Jean Paul" w:date="2025-08-30T02:37:00Z" w16du:dateUtc="2025-08-30T01:37:00Z">
              <w:rPr>
                <w:rStyle w:val="mbin"/>
                <w:rFonts w:ascii="Cambria Math" w:hAnsi="Cambria Math" w:cs="Times New Roman"/>
              </w:rPr>
              <m:t>-</m:t>
            </w:ins>
          </m:r>
          <m:r>
            <w:ins w:id="384" w:author="Peter Jean Paul" w:date="2025-08-30T02:37:00Z" w16du:dateUtc="2025-08-30T01:37:00Z">
              <w:rPr>
                <w:rStyle w:val="mord"/>
                <w:rFonts w:ascii="Cambria Math" w:hAnsi="Cambria Math" w:cs="Times New Roman"/>
              </w:rPr>
              <m:t>Q</m:t>
            </w:ins>
          </m:r>
          <m:r>
            <w:ins w:id="385" w:author="Peter Jean Paul" w:date="2025-08-30T02:37:00Z" w16du:dateUtc="2025-08-30T01:37:00Z">
              <w:rPr>
                <w:rStyle w:val="mopen"/>
                <w:rFonts w:ascii="Cambria Math" w:hAnsi="Cambria Math" w:cs="Times New Roman"/>
              </w:rPr>
              <m:t>(</m:t>
            </w:ins>
          </m:r>
          <m:r>
            <w:ins w:id="386" w:author="Peter Jean Paul" w:date="2025-08-30T02:37:00Z" w16du:dateUtc="2025-08-30T01:37:00Z">
              <w:rPr>
                <w:rStyle w:val="mord"/>
                <w:rFonts w:ascii="Cambria Math" w:hAnsi="Cambria Math" w:cs="Times New Roman"/>
              </w:rPr>
              <m:t>s</m:t>
            </w:ins>
          </m:r>
          <m:r>
            <w:ins w:id="387" w:author="Peter Jean Paul" w:date="2025-08-30T02:37:00Z" w16du:dateUtc="2025-08-30T01:37:00Z">
              <w:rPr>
                <w:rStyle w:val="mpunct"/>
                <w:rFonts w:ascii="Cambria Math" w:hAnsi="Cambria Math" w:cs="Times New Roman"/>
              </w:rPr>
              <m:t>,</m:t>
            </w:ins>
          </m:r>
          <m:r>
            <w:ins w:id="388" w:author="Peter Jean Paul" w:date="2025-08-30T02:37:00Z" w16du:dateUtc="2025-08-30T01:37:00Z">
              <w:rPr>
                <w:rStyle w:val="mord"/>
                <w:rFonts w:ascii="Cambria Math" w:hAnsi="Cambria Math" w:cs="Times New Roman"/>
              </w:rPr>
              <m:t>a</m:t>
            </w:ins>
          </m:r>
          <m:r>
            <w:ins w:id="389" w:author="Peter Jean Paul" w:date="2025-08-30T02:37:00Z" w16du:dateUtc="2025-08-30T01:37:00Z">
              <w:rPr>
                <w:rStyle w:val="mclose"/>
                <w:rFonts w:ascii="Cambria Math" w:hAnsi="Cambria Math" w:cs="Times New Roman"/>
              </w:rPr>
              <m:t>)]</m:t>
            </w:ins>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1836"/>
        <w:gridCol w:w="7"/>
      </w:tblGrid>
      <w:tr w:rsidR="0048176A" w:rsidRPr="0048176A" w14:paraId="02CAB946" w14:textId="77777777" w:rsidTr="00A7140E">
        <w:trPr>
          <w:gridAfter w:val="1"/>
          <w:wAfter w:w="7" w:type="dxa"/>
          <w:ins w:id="390" w:author="Peter Jean Paul" w:date="2025-08-30T02:37:00Z"/>
        </w:trPr>
        <w:tc>
          <w:tcPr>
            <w:tcW w:w="2262" w:type="dxa"/>
            <w:gridSpan w:val="2"/>
            <w:tcBorders>
              <w:bottom w:val="single" w:sz="4" w:space="0" w:color="auto"/>
            </w:tcBorders>
          </w:tcPr>
          <w:p w14:paraId="230E9DDC" w14:textId="77777777" w:rsidR="0048176A" w:rsidRPr="0048176A" w:rsidRDefault="0048176A" w:rsidP="0048176A">
            <w:pPr>
              <w:pStyle w:val="NormalWeb"/>
              <w:spacing w:line="360" w:lineRule="auto"/>
              <w:jc w:val="both"/>
              <w:rPr>
                <w:ins w:id="391" w:author="Peter Jean Paul" w:date="2025-08-30T02:37:00Z" w16du:dateUtc="2025-08-30T01:37:00Z"/>
              </w:rPr>
            </w:pPr>
            <w:ins w:id="392" w:author="Peter Jean Paul" w:date="2025-08-30T02:37:00Z" w16du:dateUtc="2025-08-30T01:37:00Z">
              <w:r w:rsidRPr="0048176A">
                <w:t>Where:</w:t>
              </w:r>
            </w:ins>
          </w:p>
        </w:tc>
      </w:tr>
      <w:tr w:rsidR="0048176A" w:rsidRPr="0048176A" w14:paraId="0F84E5C7" w14:textId="77777777" w:rsidTr="00A7140E">
        <w:trPr>
          <w:ins w:id="393" w:author="Peter Jean Paul" w:date="2025-08-30T02:37:00Z"/>
        </w:trPr>
        <w:tc>
          <w:tcPr>
            <w:tcW w:w="426" w:type="dxa"/>
            <w:tcBorders>
              <w:top w:val="single" w:sz="4" w:space="0" w:color="auto"/>
            </w:tcBorders>
          </w:tcPr>
          <w:p w14:paraId="36325652" w14:textId="77777777" w:rsidR="0048176A" w:rsidRPr="0048176A" w:rsidRDefault="0048176A" w:rsidP="0048176A">
            <w:pPr>
              <w:pStyle w:val="NormalWeb"/>
              <w:spacing w:line="360" w:lineRule="auto"/>
              <w:jc w:val="both"/>
              <w:rPr>
                <w:ins w:id="394" w:author="Peter Jean Paul" w:date="2025-08-30T02:37:00Z" w16du:dateUtc="2025-08-30T01:37:00Z"/>
              </w:rPr>
            </w:pPr>
            <w:ins w:id="395" w:author="Peter Jean Paul" w:date="2025-08-30T02:37:00Z" w16du:dateUtc="2025-08-30T01:37:00Z">
              <w:r w:rsidRPr="0048176A">
                <w:rPr>
                  <w:rStyle w:val="mord"/>
                  <w:rFonts w:eastAsiaTheme="majorEastAsia"/>
                </w:rPr>
                <w:t>s</w:t>
              </w:r>
              <w:r w:rsidRPr="0048176A">
                <w:t xml:space="preserve"> </w:t>
              </w:r>
            </w:ins>
          </w:p>
        </w:tc>
        <w:tc>
          <w:tcPr>
            <w:tcW w:w="1843" w:type="dxa"/>
            <w:gridSpan w:val="2"/>
            <w:tcBorders>
              <w:top w:val="single" w:sz="4" w:space="0" w:color="auto"/>
            </w:tcBorders>
          </w:tcPr>
          <w:p w14:paraId="442661DB" w14:textId="77777777" w:rsidR="0048176A" w:rsidRPr="0048176A" w:rsidRDefault="0048176A" w:rsidP="0048176A">
            <w:pPr>
              <w:pStyle w:val="NormalWeb"/>
              <w:spacing w:line="360" w:lineRule="auto"/>
              <w:jc w:val="both"/>
              <w:rPr>
                <w:ins w:id="396" w:author="Peter Jean Paul" w:date="2025-08-30T02:37:00Z" w16du:dateUtc="2025-08-30T01:37:00Z"/>
              </w:rPr>
            </w:pPr>
            <w:ins w:id="397" w:author="Peter Jean Paul" w:date="2025-08-30T02:37:00Z" w16du:dateUtc="2025-08-30T01:37:00Z">
              <w:r w:rsidRPr="0048176A">
                <w:t>current state</w:t>
              </w:r>
            </w:ins>
          </w:p>
        </w:tc>
      </w:tr>
      <w:tr w:rsidR="0048176A" w:rsidRPr="0048176A" w14:paraId="59F87E7F" w14:textId="77777777" w:rsidTr="00A7140E">
        <w:trPr>
          <w:ins w:id="398" w:author="Peter Jean Paul" w:date="2025-08-30T02:37:00Z"/>
        </w:trPr>
        <w:tc>
          <w:tcPr>
            <w:tcW w:w="426" w:type="dxa"/>
          </w:tcPr>
          <w:p w14:paraId="786FC740" w14:textId="77777777" w:rsidR="0048176A" w:rsidRPr="0048176A" w:rsidRDefault="0048176A" w:rsidP="0048176A">
            <w:pPr>
              <w:pStyle w:val="NormalWeb"/>
              <w:spacing w:line="360" w:lineRule="auto"/>
              <w:jc w:val="both"/>
              <w:rPr>
                <w:ins w:id="399" w:author="Peter Jean Paul" w:date="2025-08-30T02:37:00Z" w16du:dateUtc="2025-08-30T01:37:00Z"/>
              </w:rPr>
            </w:pPr>
            <w:ins w:id="400" w:author="Peter Jean Paul" w:date="2025-08-30T02:37:00Z" w16du:dateUtc="2025-08-30T01:37:00Z">
              <w:r w:rsidRPr="0048176A">
                <w:rPr>
                  <w:rStyle w:val="mord"/>
                  <w:rFonts w:eastAsiaTheme="majorEastAsia"/>
                </w:rPr>
                <w:t>a</w:t>
              </w:r>
              <w:r w:rsidRPr="0048176A">
                <w:t xml:space="preserve"> </w:t>
              </w:r>
            </w:ins>
          </w:p>
        </w:tc>
        <w:tc>
          <w:tcPr>
            <w:tcW w:w="1843" w:type="dxa"/>
            <w:gridSpan w:val="2"/>
          </w:tcPr>
          <w:p w14:paraId="733BD8C9" w14:textId="77777777" w:rsidR="0048176A" w:rsidRPr="0048176A" w:rsidRDefault="0048176A" w:rsidP="0048176A">
            <w:pPr>
              <w:pStyle w:val="NormalWeb"/>
              <w:spacing w:line="360" w:lineRule="auto"/>
              <w:jc w:val="both"/>
              <w:rPr>
                <w:ins w:id="401" w:author="Peter Jean Paul" w:date="2025-08-30T02:37:00Z" w16du:dateUtc="2025-08-30T01:37:00Z"/>
              </w:rPr>
            </w:pPr>
            <w:ins w:id="402" w:author="Peter Jean Paul" w:date="2025-08-30T02:37:00Z" w16du:dateUtc="2025-08-30T01:37:00Z">
              <w:r w:rsidRPr="0048176A">
                <w:t xml:space="preserve"> action taken</w:t>
              </w:r>
            </w:ins>
          </w:p>
        </w:tc>
      </w:tr>
      <w:tr w:rsidR="0048176A" w:rsidRPr="0048176A" w14:paraId="4C0EBEB1" w14:textId="77777777" w:rsidTr="00A7140E">
        <w:trPr>
          <w:ins w:id="403" w:author="Peter Jean Paul" w:date="2025-08-30T02:37:00Z"/>
        </w:trPr>
        <w:tc>
          <w:tcPr>
            <w:tcW w:w="426" w:type="dxa"/>
          </w:tcPr>
          <w:p w14:paraId="2D19A222" w14:textId="77777777" w:rsidR="0048176A" w:rsidRPr="0048176A" w:rsidRDefault="0048176A" w:rsidP="0048176A">
            <w:pPr>
              <w:pStyle w:val="NormalWeb"/>
              <w:spacing w:line="360" w:lineRule="auto"/>
              <w:jc w:val="both"/>
              <w:rPr>
                <w:ins w:id="404" w:author="Peter Jean Paul" w:date="2025-08-30T02:37:00Z" w16du:dateUtc="2025-08-30T01:37:00Z"/>
              </w:rPr>
            </w:pPr>
            <w:ins w:id="405" w:author="Peter Jean Paul" w:date="2025-08-30T02:37:00Z" w16du:dateUtc="2025-08-30T01:37:00Z">
              <w:r w:rsidRPr="0048176A">
                <w:rPr>
                  <w:rStyle w:val="mord"/>
                  <w:rFonts w:eastAsiaTheme="majorEastAsia"/>
                </w:rPr>
                <w:t>r</w:t>
              </w:r>
              <w:r w:rsidRPr="0048176A">
                <w:t xml:space="preserve"> </w:t>
              </w:r>
            </w:ins>
          </w:p>
        </w:tc>
        <w:tc>
          <w:tcPr>
            <w:tcW w:w="1843" w:type="dxa"/>
            <w:gridSpan w:val="2"/>
          </w:tcPr>
          <w:p w14:paraId="4B6DBD94" w14:textId="77777777" w:rsidR="0048176A" w:rsidRPr="0048176A" w:rsidRDefault="0048176A" w:rsidP="0048176A">
            <w:pPr>
              <w:pStyle w:val="NormalWeb"/>
              <w:spacing w:line="360" w:lineRule="auto"/>
              <w:jc w:val="both"/>
              <w:rPr>
                <w:ins w:id="406" w:author="Peter Jean Paul" w:date="2025-08-30T02:37:00Z" w16du:dateUtc="2025-08-30T01:37:00Z"/>
              </w:rPr>
            </w:pPr>
            <w:ins w:id="407" w:author="Peter Jean Paul" w:date="2025-08-30T02:37:00Z" w16du:dateUtc="2025-08-30T01:37:00Z">
              <w:r w:rsidRPr="0048176A">
                <w:t xml:space="preserve"> reward received</w:t>
              </w:r>
            </w:ins>
          </w:p>
        </w:tc>
      </w:tr>
      <w:tr w:rsidR="0048176A" w:rsidRPr="0048176A" w14:paraId="0C3BACD3" w14:textId="77777777" w:rsidTr="00A7140E">
        <w:trPr>
          <w:ins w:id="408" w:author="Peter Jean Paul" w:date="2025-08-30T02:37:00Z"/>
        </w:trPr>
        <w:tc>
          <w:tcPr>
            <w:tcW w:w="426" w:type="dxa"/>
          </w:tcPr>
          <w:p w14:paraId="6CB663AA" w14:textId="77777777" w:rsidR="0048176A" w:rsidRPr="0048176A" w:rsidRDefault="0048176A" w:rsidP="0048176A">
            <w:pPr>
              <w:pStyle w:val="NormalWeb"/>
              <w:spacing w:line="360" w:lineRule="auto"/>
              <w:jc w:val="both"/>
              <w:rPr>
                <w:ins w:id="409" w:author="Peter Jean Paul" w:date="2025-08-30T02:37:00Z" w16du:dateUtc="2025-08-30T01:37:00Z"/>
              </w:rPr>
            </w:pPr>
            <w:ins w:id="410" w:author="Peter Jean Paul" w:date="2025-08-30T02:37:00Z" w16du:dateUtc="2025-08-30T01:37:00Z">
              <w:r w:rsidRPr="0048176A">
                <w:rPr>
                  <w:rStyle w:val="mord"/>
                  <w:rFonts w:eastAsiaTheme="majorEastAsia"/>
                </w:rPr>
                <w:t>s′</w:t>
              </w:r>
              <w:r w:rsidRPr="0048176A">
                <w:t xml:space="preserve"> </w:t>
              </w:r>
            </w:ins>
          </w:p>
        </w:tc>
        <w:tc>
          <w:tcPr>
            <w:tcW w:w="1843" w:type="dxa"/>
            <w:gridSpan w:val="2"/>
          </w:tcPr>
          <w:p w14:paraId="2C1A6905" w14:textId="77777777" w:rsidR="0048176A" w:rsidRPr="0048176A" w:rsidRDefault="0048176A" w:rsidP="0048176A">
            <w:pPr>
              <w:pStyle w:val="NormalWeb"/>
              <w:spacing w:line="360" w:lineRule="auto"/>
              <w:jc w:val="both"/>
              <w:rPr>
                <w:ins w:id="411" w:author="Peter Jean Paul" w:date="2025-08-30T02:37:00Z" w16du:dateUtc="2025-08-30T01:37:00Z"/>
              </w:rPr>
            </w:pPr>
            <w:ins w:id="412" w:author="Peter Jean Paul" w:date="2025-08-30T02:37:00Z" w16du:dateUtc="2025-08-30T01:37:00Z">
              <w:r w:rsidRPr="0048176A">
                <w:t xml:space="preserve"> new state</w:t>
              </w:r>
            </w:ins>
          </w:p>
        </w:tc>
      </w:tr>
      <w:tr w:rsidR="0048176A" w:rsidRPr="0048176A" w14:paraId="33D0A4A0" w14:textId="77777777" w:rsidTr="00A7140E">
        <w:trPr>
          <w:ins w:id="413" w:author="Peter Jean Paul" w:date="2025-08-30T02:37:00Z"/>
        </w:trPr>
        <w:tc>
          <w:tcPr>
            <w:tcW w:w="426" w:type="dxa"/>
          </w:tcPr>
          <w:p w14:paraId="6861E37B" w14:textId="77777777" w:rsidR="0048176A" w:rsidRPr="0048176A" w:rsidRDefault="0048176A" w:rsidP="0048176A">
            <w:pPr>
              <w:pStyle w:val="NormalWeb"/>
              <w:spacing w:line="360" w:lineRule="auto"/>
              <w:jc w:val="both"/>
              <w:rPr>
                <w:ins w:id="414" w:author="Peter Jean Paul" w:date="2025-08-30T02:37:00Z" w16du:dateUtc="2025-08-30T01:37:00Z"/>
              </w:rPr>
            </w:pPr>
            <w:ins w:id="415" w:author="Peter Jean Paul" w:date="2025-08-30T02:37:00Z" w16du:dateUtc="2025-08-30T01:37:00Z">
              <w:r w:rsidRPr="0048176A">
                <w:rPr>
                  <w:rStyle w:val="mord"/>
                  <w:rFonts w:eastAsiaTheme="majorEastAsia"/>
                </w:rPr>
                <w:t>α</w:t>
              </w:r>
              <w:r w:rsidRPr="0048176A">
                <w:t xml:space="preserve"> </w:t>
              </w:r>
            </w:ins>
          </w:p>
        </w:tc>
        <w:tc>
          <w:tcPr>
            <w:tcW w:w="1843" w:type="dxa"/>
            <w:gridSpan w:val="2"/>
          </w:tcPr>
          <w:p w14:paraId="0E60D4CE" w14:textId="77777777" w:rsidR="0048176A" w:rsidRPr="0048176A" w:rsidRDefault="0048176A" w:rsidP="0048176A">
            <w:pPr>
              <w:pStyle w:val="NormalWeb"/>
              <w:spacing w:line="360" w:lineRule="auto"/>
              <w:jc w:val="both"/>
              <w:rPr>
                <w:ins w:id="416" w:author="Peter Jean Paul" w:date="2025-08-30T02:37:00Z" w16du:dateUtc="2025-08-30T01:37:00Z"/>
              </w:rPr>
            </w:pPr>
            <w:ins w:id="417" w:author="Peter Jean Paul" w:date="2025-08-30T02:37:00Z" w16du:dateUtc="2025-08-30T01:37:00Z">
              <w:r w:rsidRPr="0048176A">
                <w:t xml:space="preserve"> learning rate</w:t>
              </w:r>
            </w:ins>
          </w:p>
        </w:tc>
      </w:tr>
      <w:tr w:rsidR="0048176A" w:rsidRPr="0048176A" w14:paraId="688E81E4" w14:textId="77777777" w:rsidTr="00A7140E">
        <w:trPr>
          <w:ins w:id="418" w:author="Peter Jean Paul" w:date="2025-08-30T02:37:00Z"/>
        </w:trPr>
        <w:tc>
          <w:tcPr>
            <w:tcW w:w="426" w:type="dxa"/>
            <w:tcBorders>
              <w:bottom w:val="single" w:sz="4" w:space="0" w:color="auto"/>
            </w:tcBorders>
          </w:tcPr>
          <w:p w14:paraId="66485408" w14:textId="77777777" w:rsidR="0048176A" w:rsidRPr="0048176A" w:rsidRDefault="0048176A" w:rsidP="0048176A">
            <w:pPr>
              <w:pStyle w:val="NormalWeb"/>
              <w:spacing w:line="360" w:lineRule="auto"/>
              <w:jc w:val="both"/>
              <w:rPr>
                <w:ins w:id="419" w:author="Peter Jean Paul" w:date="2025-08-30T02:37:00Z" w16du:dateUtc="2025-08-30T01:37:00Z"/>
              </w:rPr>
            </w:pPr>
            <w:ins w:id="420" w:author="Peter Jean Paul" w:date="2025-08-30T02:37:00Z" w16du:dateUtc="2025-08-30T01:37:00Z">
              <w:r w:rsidRPr="0048176A">
                <w:rPr>
                  <w:rStyle w:val="mord"/>
                  <w:rFonts w:eastAsiaTheme="majorEastAsia"/>
                </w:rPr>
                <w:t>γ</w:t>
              </w:r>
              <w:r w:rsidRPr="0048176A">
                <w:t xml:space="preserve"> </w:t>
              </w:r>
            </w:ins>
          </w:p>
        </w:tc>
        <w:tc>
          <w:tcPr>
            <w:tcW w:w="1843" w:type="dxa"/>
            <w:gridSpan w:val="2"/>
            <w:tcBorders>
              <w:bottom w:val="single" w:sz="4" w:space="0" w:color="auto"/>
            </w:tcBorders>
          </w:tcPr>
          <w:p w14:paraId="7FCCA2CD" w14:textId="77777777" w:rsidR="0048176A" w:rsidRPr="0048176A" w:rsidRDefault="0048176A" w:rsidP="0048176A">
            <w:pPr>
              <w:pStyle w:val="NormalWeb"/>
              <w:spacing w:line="360" w:lineRule="auto"/>
              <w:jc w:val="both"/>
              <w:rPr>
                <w:ins w:id="421" w:author="Peter Jean Paul" w:date="2025-08-30T02:37:00Z" w16du:dateUtc="2025-08-30T01:37:00Z"/>
              </w:rPr>
            </w:pPr>
            <w:ins w:id="422" w:author="Peter Jean Paul" w:date="2025-08-30T02:37:00Z" w16du:dateUtc="2025-08-30T01:37:00Z">
              <w:r w:rsidRPr="0048176A">
                <w:t>discount facto</w:t>
              </w:r>
            </w:ins>
          </w:p>
        </w:tc>
      </w:tr>
    </w:tbl>
    <w:p w14:paraId="3E19E590" w14:textId="77777777" w:rsidR="0048176A" w:rsidRPr="0048176A" w:rsidRDefault="0048176A" w:rsidP="0048176A">
      <w:pPr>
        <w:pStyle w:val="NormalWeb"/>
        <w:spacing w:line="360" w:lineRule="auto"/>
        <w:jc w:val="both"/>
        <w:rPr>
          <w:ins w:id="423" w:author="Peter Jean Paul" w:date="2025-08-30T02:37:00Z" w16du:dateUtc="2025-08-30T01:37:00Z"/>
        </w:rPr>
      </w:pPr>
    </w:p>
    <w:p w14:paraId="0288A812" w14:textId="77777777" w:rsidR="0048176A" w:rsidRPr="0048176A" w:rsidRDefault="0048176A" w:rsidP="0048176A">
      <w:pPr>
        <w:pStyle w:val="NormalWeb"/>
        <w:spacing w:line="360" w:lineRule="auto"/>
        <w:jc w:val="both"/>
        <w:rPr>
          <w:ins w:id="424" w:author="Peter Jean Paul" w:date="2025-08-30T02:37:00Z" w16du:dateUtc="2025-08-30T01:37:00Z"/>
          <w:b/>
          <w:bCs/>
        </w:rPr>
      </w:pPr>
      <w:ins w:id="425" w:author="Peter Jean Paul" w:date="2025-08-30T02:37:00Z" w16du:dateUtc="2025-08-30T01:37:00Z">
        <w:r w:rsidRPr="0048176A">
          <w:rPr>
            <w:b/>
            <w:bCs/>
          </w:rPr>
          <w:t>How the Q-Table Was Trained</w:t>
        </w:r>
      </w:ins>
    </w:p>
    <w:p w14:paraId="4FA47D73" w14:textId="77777777" w:rsidR="0048176A" w:rsidRPr="0048176A" w:rsidRDefault="0048176A" w:rsidP="0048176A">
      <w:pPr>
        <w:pStyle w:val="NormalWeb"/>
        <w:spacing w:line="360" w:lineRule="auto"/>
        <w:jc w:val="both"/>
        <w:rPr>
          <w:ins w:id="426" w:author="Peter Jean Paul" w:date="2025-08-30T02:37:00Z" w16du:dateUtc="2025-08-30T01:37:00Z"/>
        </w:rPr>
      </w:pPr>
      <w:ins w:id="427" w:author="Peter Jean Paul" w:date="2025-08-30T02:37:00Z" w16du:dateUtc="2025-08-30T01:37:00Z">
        <w:r w:rsidRPr="0048176A">
          <w:t>The process of the training was carried out in four significant steps:</w:t>
        </w:r>
      </w:ins>
    </w:p>
    <w:p w14:paraId="746D867C" w14:textId="77777777" w:rsidR="0048176A" w:rsidRPr="0048176A" w:rsidRDefault="0048176A" w:rsidP="0048176A">
      <w:pPr>
        <w:pStyle w:val="NormalWeb"/>
        <w:spacing w:line="360" w:lineRule="auto"/>
        <w:jc w:val="both"/>
        <w:rPr>
          <w:ins w:id="428" w:author="Peter Jean Paul" w:date="2025-08-30T02:37:00Z" w16du:dateUtc="2025-08-30T01:37:00Z"/>
        </w:rPr>
      </w:pPr>
      <w:ins w:id="429" w:author="Peter Jean Paul" w:date="2025-08-30T02:37:00Z" w16du:dateUtc="2025-08-30T01:37:00Z">
        <w:r w:rsidRPr="0048176A">
          <w:t>Step 1: Initial Setup</w:t>
        </w:r>
      </w:ins>
    </w:p>
    <w:p w14:paraId="28CD2E7F" w14:textId="77777777" w:rsidR="0048176A" w:rsidRPr="0048176A" w:rsidRDefault="0048176A" w:rsidP="0048176A">
      <w:pPr>
        <w:pStyle w:val="NormalWeb"/>
        <w:numPr>
          <w:ilvl w:val="0"/>
          <w:numId w:val="23"/>
        </w:numPr>
        <w:spacing w:line="360" w:lineRule="auto"/>
        <w:jc w:val="both"/>
        <w:rPr>
          <w:ins w:id="430" w:author="Peter Jean Paul" w:date="2025-08-30T02:37:00Z" w16du:dateUtc="2025-08-30T01:37:00Z"/>
        </w:rPr>
      </w:pPr>
      <w:ins w:id="431" w:author="Peter Jean Paul" w:date="2025-08-30T02:37:00Z" w16du:dateUtc="2025-08-30T01:37:00Z">
        <w:r w:rsidRPr="0048176A">
          <w:t xml:space="preserve">All possible states (e.g. low points, medium points, high points) and all possible actions (Recycle, Donate, Volunteer, etc.) were specified. </w:t>
        </w:r>
      </w:ins>
    </w:p>
    <w:p w14:paraId="627D83BE" w14:textId="77777777" w:rsidR="0048176A" w:rsidRPr="0048176A" w:rsidRDefault="0048176A" w:rsidP="0048176A">
      <w:pPr>
        <w:pStyle w:val="NormalWeb"/>
        <w:numPr>
          <w:ilvl w:val="0"/>
          <w:numId w:val="23"/>
        </w:numPr>
        <w:spacing w:line="360" w:lineRule="auto"/>
        <w:jc w:val="both"/>
        <w:rPr>
          <w:ins w:id="432" w:author="Peter Jean Paul" w:date="2025-08-30T02:37:00Z" w16du:dateUtc="2025-08-30T01:37:00Z"/>
        </w:rPr>
      </w:pPr>
      <w:ins w:id="433" w:author="Peter Jean Paul" w:date="2025-08-30T02:37:00Z" w16du:dateUtc="2025-08-30T01:37:00Z">
        <w:r w:rsidRPr="0048176A">
          <w:t xml:space="preserve">A reward matrix was </w:t>
        </w:r>
        <w:del w:id="434" w:author="VAMSI KRISHNA KANCHARAPU" w:date="2025-09-01T17:02:00Z" w16du:dateUtc="2025-09-01T16:02:00Z">
          <w:r w:rsidRPr="0048176A" w:rsidDel="008722D1">
            <w:delText>constructed -rewards</w:delText>
          </w:r>
        </w:del>
      </w:ins>
      <w:ins w:id="435" w:author="VAMSI KRISHNA KANCHARAPU" w:date="2025-09-01T17:02:00Z" w16du:dateUtc="2025-09-01T16:02:00Z">
        <w:r w:rsidRPr="0048176A">
          <w:t>constructed, rewards</w:t>
        </w:r>
      </w:ins>
      <w:ins w:id="436" w:author="Peter Jean Paul" w:date="2025-08-30T02:37:00Z" w16du:dateUtc="2025-08-30T01:37:00Z">
        <w:r w:rsidRPr="0048176A">
          <w:t xml:space="preserve"> on more significant action such as donation being assigned more rewards.</w:t>
        </w:r>
      </w:ins>
    </w:p>
    <w:p w14:paraId="0434066A" w14:textId="77777777" w:rsidR="0048176A" w:rsidRPr="0048176A" w:rsidRDefault="0048176A" w:rsidP="0048176A">
      <w:pPr>
        <w:pStyle w:val="NormalWeb"/>
        <w:spacing w:line="360" w:lineRule="auto"/>
        <w:jc w:val="both"/>
        <w:rPr>
          <w:ins w:id="437" w:author="Peter Jean Paul" w:date="2025-08-30T02:37:00Z" w16du:dateUtc="2025-08-30T01:37:00Z"/>
        </w:rPr>
      </w:pPr>
      <w:ins w:id="438" w:author="Peter Jean Paul" w:date="2025-08-30T02:37:00Z" w16du:dateUtc="2025-08-30T01:37:00Z">
        <w:r w:rsidRPr="0048176A">
          <w:t>Step 2: Exploration</w:t>
        </w:r>
      </w:ins>
    </w:p>
    <w:p w14:paraId="5AE6C3AF" w14:textId="77777777" w:rsidR="0048176A" w:rsidRPr="0048176A" w:rsidRDefault="0048176A" w:rsidP="0048176A">
      <w:pPr>
        <w:pStyle w:val="NormalWeb"/>
        <w:numPr>
          <w:ilvl w:val="0"/>
          <w:numId w:val="24"/>
        </w:numPr>
        <w:spacing w:line="360" w:lineRule="auto"/>
        <w:jc w:val="both"/>
        <w:rPr>
          <w:ins w:id="439" w:author="Peter Jean Paul" w:date="2025-08-30T02:37:00Z" w16du:dateUtc="2025-08-30T01:37:00Z"/>
        </w:rPr>
      </w:pPr>
      <w:ins w:id="440" w:author="Peter Jean Paul" w:date="2025-08-30T02:37:00Z" w16du:dateUtc="2025-08-30T01:37:00Z">
        <w:r w:rsidRPr="0048176A">
          <w:t>The model started experimenting on the various actions in each state.</w:t>
        </w:r>
      </w:ins>
    </w:p>
    <w:p w14:paraId="61EDECBC" w14:textId="77777777" w:rsidR="0048176A" w:rsidRPr="0048176A" w:rsidRDefault="0048176A" w:rsidP="0048176A">
      <w:pPr>
        <w:pStyle w:val="NormalWeb"/>
        <w:numPr>
          <w:ilvl w:val="0"/>
          <w:numId w:val="24"/>
        </w:numPr>
        <w:spacing w:line="360" w:lineRule="auto"/>
        <w:jc w:val="both"/>
        <w:rPr>
          <w:ins w:id="441" w:author="Peter Jean Paul" w:date="2025-08-30T02:37:00Z" w16du:dateUtc="2025-08-30T01:37:00Z"/>
        </w:rPr>
      </w:pPr>
      <w:ins w:id="442" w:author="Peter Jean Paul" w:date="2025-08-30T02:37:00Z" w16du:dateUtc="2025-08-30T01:37:00Z">
        <w:r w:rsidRPr="0048176A">
          <w:t>It studied the extent to which action received a reward (points), under various circumstances.</w:t>
        </w:r>
      </w:ins>
    </w:p>
    <w:p w14:paraId="7F9FD22B" w14:textId="77777777" w:rsidR="0048176A" w:rsidRPr="0048176A" w:rsidRDefault="0048176A" w:rsidP="0048176A">
      <w:pPr>
        <w:pStyle w:val="NormalWeb"/>
        <w:spacing w:line="360" w:lineRule="auto"/>
        <w:jc w:val="both"/>
        <w:rPr>
          <w:ins w:id="443" w:author="Peter Jean Paul" w:date="2025-08-30T02:37:00Z" w16du:dateUtc="2025-08-30T01:37:00Z"/>
        </w:rPr>
      </w:pPr>
      <w:ins w:id="444" w:author="Peter Jean Paul" w:date="2025-08-30T02:37:00Z" w16du:dateUtc="2025-08-30T01:37:00Z">
        <w:r w:rsidRPr="0048176A">
          <w:lastRenderedPageBreak/>
          <w:t>Step 3: Learning</w:t>
        </w:r>
      </w:ins>
    </w:p>
    <w:p w14:paraId="314EAEB6" w14:textId="77777777" w:rsidR="0048176A" w:rsidRPr="0048176A" w:rsidRDefault="0048176A" w:rsidP="0048176A">
      <w:pPr>
        <w:pStyle w:val="NormalWeb"/>
        <w:numPr>
          <w:ilvl w:val="0"/>
          <w:numId w:val="25"/>
        </w:numPr>
        <w:spacing w:line="360" w:lineRule="auto"/>
        <w:jc w:val="both"/>
        <w:rPr>
          <w:ins w:id="445" w:author="Peter Jean Paul" w:date="2025-08-30T02:37:00Z" w16du:dateUtc="2025-08-30T01:37:00Z"/>
        </w:rPr>
      </w:pPr>
      <w:ins w:id="446" w:author="Peter Jean Paul" w:date="2025-08-30T02:37:00Z" w16du:dateUtc="2025-08-30T01:37:00Z">
        <w:r w:rsidRPr="0048176A">
          <w:t>Based on the reward obtained and the future reward that would be obtained, the Q-values (scores) were updated after every action using the Bellman Equation.</w:t>
        </w:r>
      </w:ins>
    </w:p>
    <w:p w14:paraId="329155F5" w14:textId="77777777" w:rsidR="0048176A" w:rsidRPr="0048176A" w:rsidRDefault="0048176A" w:rsidP="0048176A">
      <w:pPr>
        <w:pStyle w:val="NormalWeb"/>
        <w:numPr>
          <w:ilvl w:val="0"/>
          <w:numId w:val="25"/>
        </w:numPr>
        <w:spacing w:line="360" w:lineRule="auto"/>
        <w:jc w:val="both"/>
        <w:rPr>
          <w:ins w:id="447" w:author="Peter Jean Paul" w:date="2025-08-30T02:37:00Z" w16du:dateUtc="2025-08-30T01:37:00Z"/>
        </w:rPr>
      </w:pPr>
      <w:ins w:id="448" w:author="Peter Jean Paul" w:date="2025-08-30T02:37:00Z" w16du:dateUtc="2025-08-30T01:37:00Z">
        <w:r w:rsidRPr="0048176A">
          <w:t>The model was run through numerous cycles (referred to as episodes) and therefore had the opportunity to learn through several tries.</w:t>
        </w:r>
      </w:ins>
    </w:p>
    <w:p w14:paraId="0C9B69AE" w14:textId="77777777" w:rsidR="0048176A" w:rsidRPr="0048176A" w:rsidRDefault="0048176A" w:rsidP="0048176A">
      <w:pPr>
        <w:pStyle w:val="NormalWeb"/>
        <w:spacing w:line="360" w:lineRule="auto"/>
        <w:jc w:val="both"/>
        <w:rPr>
          <w:ins w:id="449" w:author="Peter Jean Paul" w:date="2025-08-30T02:37:00Z" w16du:dateUtc="2025-08-30T01:37:00Z"/>
        </w:rPr>
      </w:pPr>
      <w:ins w:id="450" w:author="Peter Jean Paul" w:date="2025-08-30T02:37:00Z" w16du:dateUtc="2025-08-30T01:37:00Z">
        <w:r w:rsidRPr="0048176A">
          <w:t>Step 4: Final Q-Table Generation</w:t>
        </w:r>
      </w:ins>
    </w:p>
    <w:p w14:paraId="4131EB3D" w14:textId="77777777" w:rsidR="0048176A" w:rsidRPr="0048176A" w:rsidRDefault="0048176A" w:rsidP="0048176A">
      <w:pPr>
        <w:pStyle w:val="NormalWeb"/>
        <w:numPr>
          <w:ilvl w:val="0"/>
          <w:numId w:val="26"/>
        </w:numPr>
        <w:spacing w:line="360" w:lineRule="auto"/>
        <w:jc w:val="both"/>
        <w:rPr>
          <w:ins w:id="451" w:author="Peter Jean Paul" w:date="2025-08-30T02:37:00Z" w16du:dateUtc="2025-08-30T01:37:00Z"/>
        </w:rPr>
      </w:pPr>
      <w:ins w:id="452" w:author="Peter Jean Paul" w:date="2025-08-30T02:37:00Z" w16du:dateUtc="2025-08-30T01:37:00Z">
        <w:r w:rsidRPr="0048176A">
          <w:t>A stable Q-table was produced after training. This table assists the system in determining what is the best step to take of a user according to his/her current point level.</w:t>
        </w:r>
      </w:ins>
    </w:p>
    <w:p w14:paraId="331A5163" w14:textId="77777777" w:rsidR="0048176A" w:rsidRPr="0048176A" w:rsidRDefault="0048176A" w:rsidP="0048176A">
      <w:pPr>
        <w:pStyle w:val="NormalWeb"/>
        <w:spacing w:line="360" w:lineRule="auto"/>
        <w:jc w:val="both"/>
        <w:rPr>
          <w:ins w:id="453" w:author="Peter Jean Paul" w:date="2025-08-30T02:37:00Z" w16du:dateUtc="2025-08-30T01:37:00Z"/>
        </w:rPr>
      </w:pPr>
      <w:ins w:id="454" w:author="Peter Jean Paul" w:date="2025-08-30T02:37:00Z" w16du:dateUtc="2025-08-30T01:37:00Z">
        <w:r w:rsidRPr="0048176A">
          <w:t xml:space="preserve">It was implemented in </w:t>
        </w:r>
        <w:del w:id="455" w:author="VAMSI KRISHNA KANCHARAPU" w:date="2025-09-01T17:08:00Z" w16du:dateUtc="2025-09-01T16:08:00Z">
          <w:r w:rsidRPr="0048176A" w:rsidDel="008722D1">
            <w:delText>Python</w:delText>
          </w:r>
        </w:del>
      </w:ins>
      <w:ins w:id="456" w:author="VAMSI KRISHNA KANCHARAPU" w:date="2025-09-01T17:08:00Z" w16du:dateUtc="2025-09-01T16:08:00Z">
        <w:r w:rsidRPr="0048176A">
          <w:t>Python,</w:t>
        </w:r>
      </w:ins>
      <w:ins w:id="457" w:author="Peter Jean Paul" w:date="2025-08-30T02:37:00Z" w16du:dateUtc="2025-08-30T01:37:00Z">
        <w:r w:rsidRPr="0048176A">
          <w:t xml:space="preserve"> and the resulting Q-table was saved in the Supabase database.</w:t>
        </w:r>
      </w:ins>
    </w:p>
    <w:p w14:paraId="13B10EB8" w14:textId="77777777" w:rsidR="0048176A" w:rsidRPr="0048176A" w:rsidRDefault="0048176A" w:rsidP="0048176A">
      <w:pPr>
        <w:pStyle w:val="NormalWeb"/>
        <w:spacing w:line="360" w:lineRule="auto"/>
        <w:jc w:val="both"/>
        <w:rPr>
          <w:ins w:id="458" w:author="Peter Jean Paul" w:date="2025-08-30T02:37:00Z" w16du:dateUtc="2025-08-30T01:37:00Z"/>
          <w:b/>
          <w:bCs/>
          <w:rPrChange w:id="459" w:author="VAMSI KRISHNA KANCHARAPU" w:date="2025-09-01T17:08:00Z" w16du:dateUtc="2025-09-01T16:08:00Z">
            <w:rPr>
              <w:ins w:id="460" w:author="Peter Jean Paul" w:date="2025-08-30T02:37:00Z" w16du:dateUtc="2025-08-30T01:37:00Z"/>
              <w:b/>
              <w:bCs/>
              <w:highlight w:val="yellow"/>
            </w:rPr>
          </w:rPrChange>
        </w:rPr>
      </w:pPr>
      <w:ins w:id="461" w:author="Peter Jean Paul" w:date="2025-08-30T02:37:00Z" w16du:dateUtc="2025-08-30T01:37:00Z">
        <w:r w:rsidRPr="0048176A">
          <w:rPr>
            <w:b/>
            <w:bCs/>
            <w:rPrChange w:id="462" w:author="VAMSI KRISHNA KANCHARAPU" w:date="2025-09-01T17:08:00Z" w16du:dateUtc="2025-09-01T16:08:00Z">
              <w:rPr>
                <w:b/>
                <w:bCs/>
                <w:highlight w:val="yellow"/>
              </w:rPr>
            </w:rPrChange>
          </w:rPr>
          <w:t>Frontend Integration (Website UI)</w:t>
        </w:r>
      </w:ins>
    </w:p>
    <w:p w14:paraId="0A8E74D3" w14:textId="77777777" w:rsidR="0048176A" w:rsidRPr="0048176A" w:rsidRDefault="0048176A" w:rsidP="0048176A">
      <w:pPr>
        <w:pStyle w:val="NormalWeb"/>
        <w:spacing w:line="360" w:lineRule="auto"/>
        <w:jc w:val="both"/>
        <w:rPr>
          <w:ins w:id="463" w:author="Peter Jean Paul" w:date="2025-08-30T02:37:00Z" w16du:dateUtc="2025-08-30T01:37:00Z"/>
          <w:rPrChange w:id="464" w:author="VAMSI KRISHNA KANCHARAPU" w:date="2025-09-01T17:08:00Z" w16du:dateUtc="2025-09-01T16:08:00Z">
            <w:rPr>
              <w:ins w:id="465" w:author="Peter Jean Paul" w:date="2025-08-30T02:37:00Z" w16du:dateUtc="2025-08-30T01:37:00Z"/>
              <w:highlight w:val="yellow"/>
            </w:rPr>
          </w:rPrChange>
        </w:rPr>
      </w:pPr>
      <w:ins w:id="466" w:author="Peter Jean Paul" w:date="2025-08-30T02:37:00Z" w16du:dateUtc="2025-08-30T01:37:00Z">
        <w:r w:rsidRPr="0048176A">
          <w:rPr>
            <w:rPrChange w:id="467" w:author="VAMSI KRISHNA KANCHARAPU" w:date="2025-09-01T17:08:00Z" w16du:dateUtc="2025-09-01T16:08:00Z">
              <w:rPr>
                <w:highlight w:val="yellow"/>
              </w:rPr>
            </w:rPrChange>
          </w:rPr>
          <w:t>The proposal is present on the screen as a unique user interface:</w:t>
        </w:r>
      </w:ins>
    </w:p>
    <w:p w14:paraId="16247D2D" w14:textId="77777777" w:rsidR="0048176A" w:rsidRPr="0048176A" w:rsidRDefault="0048176A" w:rsidP="0048176A">
      <w:pPr>
        <w:pStyle w:val="NormalWeb"/>
        <w:numPr>
          <w:ilvl w:val="0"/>
          <w:numId w:val="26"/>
        </w:numPr>
        <w:spacing w:line="360" w:lineRule="auto"/>
        <w:jc w:val="both"/>
        <w:rPr>
          <w:ins w:id="468" w:author="Peter Jean Paul" w:date="2025-08-30T02:37:00Z" w16du:dateUtc="2025-08-30T01:37:00Z"/>
          <w:rPrChange w:id="469" w:author="VAMSI KRISHNA KANCHARAPU" w:date="2025-09-01T17:08:00Z" w16du:dateUtc="2025-09-01T16:08:00Z">
            <w:rPr>
              <w:ins w:id="470" w:author="Peter Jean Paul" w:date="2025-08-30T02:37:00Z" w16du:dateUtc="2025-08-30T01:37:00Z"/>
              <w:highlight w:val="yellow"/>
            </w:rPr>
          </w:rPrChange>
        </w:rPr>
      </w:pPr>
      <w:ins w:id="471" w:author="Peter Jean Paul" w:date="2025-08-30T02:37:00Z" w16du:dateUtc="2025-08-30T01:37:00Z">
        <w:del w:id="472" w:author="VAMSI KRISHNA KANCHARAPU" w:date="2025-09-01T17:08:00Z" w16du:dateUtc="2025-09-01T16:08:00Z">
          <w:r w:rsidRPr="0048176A" w:rsidDel="00307C29">
            <w:rPr>
              <w:rPrChange w:id="473" w:author="VAMSI KRISHNA KANCHARAPU" w:date="2025-09-01T17:08:00Z" w16du:dateUtc="2025-09-01T16:08:00Z">
                <w:rPr>
                  <w:highlight w:val="yellow"/>
                </w:rPr>
              </w:rPrChange>
            </w:rPr>
            <w:delText xml:space="preserve">A bracket wraps around </w:delText>
          </w:r>
        </w:del>
      </w:ins>
      <w:ins w:id="474" w:author="VAMSI KRISHNA KANCHARAPU" w:date="2025-09-01T17:08:00Z" w16du:dateUtc="2025-09-01T16:08:00Z">
        <w:r w:rsidRPr="0048176A">
          <w:t>T</w:t>
        </w:r>
      </w:ins>
      <w:ins w:id="475" w:author="Peter Jean Paul" w:date="2025-08-30T02:37:00Z" w16du:dateUtc="2025-08-30T01:37:00Z">
        <w:del w:id="476" w:author="VAMSI KRISHNA KANCHARAPU" w:date="2025-09-01T17:08:00Z" w16du:dateUtc="2025-09-01T16:08:00Z">
          <w:r w:rsidRPr="0048176A" w:rsidDel="00307C29">
            <w:rPr>
              <w:rPrChange w:id="477" w:author="VAMSI KRISHNA KANCHARAPU" w:date="2025-09-01T17:08:00Z" w16du:dateUtc="2025-09-01T16:08:00Z">
                <w:rPr>
                  <w:highlight w:val="yellow"/>
                </w:rPr>
              </w:rPrChange>
            </w:rPr>
            <w:delText>t</w:delText>
          </w:r>
        </w:del>
        <w:r w:rsidRPr="0048176A">
          <w:rPr>
            <w:rPrChange w:id="478" w:author="VAMSI KRISHNA KANCHARAPU" w:date="2025-09-01T17:08:00Z" w16du:dateUtc="2025-09-01T16:08:00Z">
              <w:rPr>
                <w:highlight w:val="yellow"/>
              </w:rPr>
            </w:rPrChange>
          </w:rPr>
          <w:t>he most recommended activity</w:t>
        </w:r>
      </w:ins>
      <w:ins w:id="479" w:author="VAMSI KRISHNA KANCHARAPU" w:date="2025-09-01T17:08:00Z" w16du:dateUtc="2025-09-01T16:08:00Z">
        <w:r w:rsidRPr="0048176A">
          <w:t xml:space="preserve"> will be shown to user on the dashboard clearly.</w:t>
        </w:r>
      </w:ins>
      <w:ins w:id="480" w:author="Peter Jean Paul" w:date="2025-08-30T02:37:00Z" w16du:dateUtc="2025-08-30T01:37:00Z">
        <w:del w:id="481" w:author="VAMSI KRISHNA KANCHARAPU" w:date="2025-09-01T17:08:00Z" w16du:dateUtc="2025-09-01T16:08:00Z">
          <w:r w:rsidRPr="0048176A" w:rsidDel="00307C29">
            <w:rPr>
              <w:rPrChange w:id="482" w:author="VAMSI KRISHNA KANCHARAPU" w:date="2025-09-01T17:08:00Z" w16du:dateUtc="2025-09-01T16:08:00Z">
                <w:rPr>
                  <w:highlight w:val="yellow"/>
                </w:rPr>
              </w:rPrChange>
            </w:rPr>
            <w:delText>.</w:delText>
          </w:r>
        </w:del>
      </w:ins>
    </w:p>
    <w:p w14:paraId="10E2D582" w14:textId="77777777" w:rsidR="0048176A" w:rsidRPr="0048176A" w:rsidRDefault="0048176A" w:rsidP="0048176A">
      <w:pPr>
        <w:pStyle w:val="NormalWeb"/>
        <w:numPr>
          <w:ilvl w:val="0"/>
          <w:numId w:val="26"/>
        </w:numPr>
        <w:spacing w:line="360" w:lineRule="auto"/>
        <w:jc w:val="both"/>
        <w:rPr>
          <w:ins w:id="483" w:author="Peter Jean Paul" w:date="2025-08-30T02:37:00Z" w16du:dateUtc="2025-08-30T01:37:00Z"/>
          <w:rPrChange w:id="484" w:author="VAMSI KRISHNA KANCHARAPU" w:date="2025-09-01T17:08:00Z" w16du:dateUtc="2025-09-01T16:08:00Z">
            <w:rPr>
              <w:ins w:id="485" w:author="Peter Jean Paul" w:date="2025-08-30T02:37:00Z" w16du:dateUtc="2025-08-30T01:37:00Z"/>
              <w:highlight w:val="yellow"/>
            </w:rPr>
          </w:rPrChange>
        </w:rPr>
      </w:pPr>
      <w:ins w:id="486" w:author="Peter Jean Paul" w:date="2025-08-30T02:37:00Z" w16du:dateUtc="2025-08-30T01:37:00Z">
        <w:r w:rsidRPr="0048176A">
          <w:rPr>
            <w:rPrChange w:id="487" w:author="VAMSI KRISHNA KANCHARAPU" w:date="2025-09-01T17:08:00Z" w16du:dateUtc="2025-09-01T16:08:00Z">
              <w:rPr>
                <w:highlight w:val="yellow"/>
              </w:rPr>
            </w:rPrChange>
          </w:rPr>
          <w:t xml:space="preserve">This </w:t>
        </w:r>
      </w:ins>
      <w:ins w:id="488" w:author="VAMSI KRISHNA KANCHARAPU" w:date="2025-09-01T17:09:00Z" w16du:dateUtc="2025-09-01T16:09:00Z">
        <w:r w:rsidRPr="0048176A">
          <w:t xml:space="preserve">recommendation is </w:t>
        </w:r>
      </w:ins>
      <w:ins w:id="489" w:author="Peter Jean Paul" w:date="2025-08-30T02:37:00Z" w16du:dateUtc="2025-08-30T01:37:00Z">
        <w:del w:id="490" w:author="VAMSI KRISHNA KANCHARAPU" w:date="2025-09-01T17:09:00Z" w16du:dateUtc="2025-09-01T16:09:00Z">
          <w:r w:rsidRPr="0048176A" w:rsidDel="00307C29">
            <w:rPr>
              <w:rPrChange w:id="491" w:author="VAMSI KRISHNA KANCHARAPU" w:date="2025-09-01T17:08:00Z" w16du:dateUtc="2025-09-01T16:08:00Z">
                <w:rPr>
                  <w:highlight w:val="yellow"/>
                </w:rPr>
              </w:rPrChange>
            </w:rPr>
            <w:delText xml:space="preserve">bracket dynamically moves </w:delText>
          </w:r>
        </w:del>
        <w:r w:rsidRPr="0048176A">
          <w:rPr>
            <w:rPrChange w:id="492" w:author="VAMSI KRISHNA KANCHARAPU" w:date="2025-09-01T17:08:00Z" w16du:dateUtc="2025-09-01T16:08:00Z">
              <w:rPr>
                <w:highlight w:val="yellow"/>
              </w:rPr>
            </w:rPrChange>
          </w:rPr>
          <w:t>according to the way Q-tabl</w:t>
        </w:r>
      </w:ins>
      <w:ins w:id="493" w:author="VAMSI KRISHNA KANCHARAPU" w:date="2025-09-01T17:09:00Z" w16du:dateUtc="2025-09-01T16:09:00Z">
        <w:r w:rsidRPr="0048176A">
          <w:t>e updates on backend</w:t>
        </w:r>
      </w:ins>
      <w:ins w:id="494" w:author="Peter Jean Paul" w:date="2025-08-30T02:37:00Z" w16du:dateUtc="2025-08-30T01:37:00Z">
        <w:del w:id="495" w:author="VAMSI KRISHNA KANCHARAPU" w:date="2025-09-01T17:09:00Z" w16du:dateUtc="2025-09-01T16:09:00Z">
          <w:r w:rsidRPr="0048176A" w:rsidDel="00307C29">
            <w:rPr>
              <w:rPrChange w:id="496" w:author="VAMSI KRISHNA KANCHARAPU" w:date="2025-09-01T17:08:00Z" w16du:dateUtc="2025-09-01T16:08:00Z">
                <w:rPr>
                  <w:highlight w:val="yellow"/>
                </w:rPr>
              </w:rPrChange>
            </w:rPr>
            <w:delText>e recommends it to</w:delText>
          </w:r>
        </w:del>
        <w:r w:rsidRPr="0048176A">
          <w:rPr>
            <w:rPrChange w:id="497" w:author="VAMSI KRISHNA KANCHARAPU" w:date="2025-09-01T17:08:00Z" w16du:dateUtc="2025-09-01T16:08:00Z">
              <w:rPr>
                <w:highlight w:val="yellow"/>
              </w:rPr>
            </w:rPrChange>
          </w:rPr>
          <w:t>.</w:t>
        </w:r>
      </w:ins>
    </w:p>
    <w:p w14:paraId="69258B81" w14:textId="77777777" w:rsidR="0048176A" w:rsidRPr="0048176A" w:rsidRDefault="0048176A" w:rsidP="0048176A">
      <w:pPr>
        <w:pStyle w:val="NormalWeb"/>
        <w:numPr>
          <w:ilvl w:val="0"/>
          <w:numId w:val="26"/>
        </w:numPr>
        <w:spacing w:line="360" w:lineRule="auto"/>
        <w:jc w:val="both"/>
        <w:rPr>
          <w:ins w:id="498" w:author="VAMSI KRISHNA KANCHARAPU" w:date="2025-09-01T17:10:00Z" w16du:dateUtc="2025-09-01T16:10:00Z"/>
        </w:rPr>
      </w:pPr>
      <w:ins w:id="499" w:author="Peter Jean Paul" w:date="2025-08-30T02:37:00Z" w16du:dateUtc="2025-08-30T01:37:00Z">
        <w:r w:rsidRPr="0048176A">
          <w:rPr>
            <w:rPrChange w:id="500" w:author="VAMSI KRISHNA KANCHARAPU" w:date="2025-09-01T17:08:00Z" w16du:dateUtc="2025-09-01T16:08:00Z">
              <w:rPr>
                <w:highlight w:val="yellow"/>
              </w:rPr>
            </w:rPrChange>
          </w:rPr>
          <w:t>This</w:t>
        </w:r>
      </w:ins>
      <w:ins w:id="501" w:author="VAMSI KRISHNA KANCHARAPU" w:date="2025-09-01T17:10:00Z" w16du:dateUtc="2025-09-01T16:10:00Z">
        <w:r w:rsidRPr="0048176A">
          <w:t xml:space="preserve"> is a</w:t>
        </w:r>
      </w:ins>
      <w:ins w:id="502" w:author="Peter Jean Paul" w:date="2025-08-30T02:37:00Z" w16du:dateUtc="2025-08-30T01:37:00Z">
        <w:r w:rsidRPr="0048176A">
          <w:rPr>
            <w:rPrChange w:id="503" w:author="VAMSI KRISHNA KANCHARAPU" w:date="2025-09-01T17:08:00Z" w16du:dateUtc="2025-09-01T16:08:00Z">
              <w:rPr>
                <w:highlight w:val="yellow"/>
              </w:rPr>
            </w:rPrChange>
          </w:rPr>
          <w:t xml:space="preserve"> visual</w:t>
        </w:r>
      </w:ins>
      <w:ins w:id="504" w:author="VAMSI KRISHNA KANCHARAPU" w:date="2025-09-01T17:09:00Z" w16du:dateUtc="2025-09-01T16:09:00Z">
        <w:r w:rsidRPr="0048176A">
          <w:t>ly</w:t>
        </w:r>
      </w:ins>
      <w:ins w:id="505" w:author="Peter Jean Paul" w:date="2025-08-30T02:37:00Z" w16du:dateUtc="2025-08-30T01:37:00Z">
        <w:del w:id="506" w:author="VAMSI KRISHNA KANCHARAPU" w:date="2025-09-01T17:09:00Z" w16du:dateUtc="2025-09-01T16:09:00Z">
          <w:r w:rsidRPr="0048176A" w:rsidDel="00307C29">
            <w:rPr>
              <w:rPrChange w:id="507" w:author="VAMSI KRISHNA KANCHARAPU" w:date="2025-09-01T17:08:00Z" w16du:dateUtc="2025-09-01T16:08:00Z">
                <w:rPr>
                  <w:highlight w:val="yellow"/>
                </w:rPr>
              </w:rPrChange>
            </w:rPr>
            <w:delText xml:space="preserve"> signal is the</w:delText>
          </w:r>
        </w:del>
        <w:r w:rsidRPr="0048176A">
          <w:rPr>
            <w:rPrChange w:id="508" w:author="VAMSI KRISHNA KANCHARAPU" w:date="2025-09-01T17:08:00Z" w16du:dateUtc="2025-09-01T16:08:00Z">
              <w:rPr>
                <w:highlight w:val="yellow"/>
              </w:rPr>
            </w:rPrChange>
          </w:rPr>
          <w:t xml:space="preserve"> guide of AI that helps the user pay attention to the most effective activity to get more points.</w:t>
        </w:r>
      </w:ins>
    </w:p>
    <w:p w14:paraId="6065C54E" w14:textId="77777777" w:rsidR="0048176A" w:rsidRPr="0048176A" w:rsidRDefault="0048176A" w:rsidP="0048176A">
      <w:pPr>
        <w:pStyle w:val="NormalWeb"/>
        <w:numPr>
          <w:ilvl w:val="0"/>
          <w:numId w:val="26"/>
        </w:numPr>
        <w:spacing w:line="360" w:lineRule="auto"/>
        <w:jc w:val="both"/>
        <w:rPr>
          <w:ins w:id="509" w:author="Peter Jean Paul" w:date="2025-08-30T02:37:00Z" w16du:dateUtc="2025-08-30T01:37:00Z"/>
          <w:rPrChange w:id="510" w:author="VAMSI KRISHNA KANCHARAPU" w:date="2025-09-01T17:08:00Z" w16du:dateUtc="2025-09-01T16:08:00Z">
            <w:rPr>
              <w:ins w:id="511" w:author="Peter Jean Paul" w:date="2025-08-30T02:37:00Z" w16du:dateUtc="2025-08-30T01:37:00Z"/>
              <w:highlight w:val="yellow"/>
            </w:rPr>
          </w:rPrChange>
        </w:rPr>
      </w:pPr>
      <w:ins w:id="512" w:author="VAMSI KRISHNA KANCHARAPU" w:date="2025-09-01T17:10:00Z" w16du:dateUtc="2025-09-01T16:10:00Z">
        <w:r w:rsidRPr="0048176A">
          <w:t xml:space="preserve">On the other </w:t>
        </w:r>
        <w:proofErr w:type="gramStart"/>
        <w:r w:rsidRPr="0048176A">
          <w:t>hand</w:t>
        </w:r>
        <w:proofErr w:type="gramEnd"/>
        <w:r w:rsidRPr="0048176A">
          <w:t xml:space="preserve"> it also shows users the </w:t>
        </w:r>
      </w:ins>
      <w:ins w:id="513" w:author="VAMSI KRISHNA KANCHARAPU" w:date="2025-09-01T17:11:00Z" w16du:dateUtc="2025-09-01T16:11:00Z">
        <w:r w:rsidRPr="0048176A">
          <w:t>lowest q-value activity</w:t>
        </w:r>
      </w:ins>
      <w:ins w:id="514" w:author="VAMSI KRISHNA KANCHARAPU" w:date="2025-09-01T17:12:00Z" w16du:dateUtc="2025-09-01T16:12:00Z">
        <w:r w:rsidRPr="0048176A">
          <w:t>, which means not started since long time to cover all the activities.</w:t>
        </w:r>
      </w:ins>
    </w:p>
    <w:p w14:paraId="3B4F1B53" w14:textId="77777777" w:rsidR="0048176A" w:rsidRPr="0048176A" w:rsidRDefault="0048176A" w:rsidP="0048176A">
      <w:pPr>
        <w:pStyle w:val="NormalWeb"/>
        <w:spacing w:line="360" w:lineRule="auto"/>
        <w:jc w:val="both"/>
        <w:rPr>
          <w:ins w:id="515" w:author="Peter Jean Paul" w:date="2025-08-30T02:37:00Z" w16du:dateUtc="2025-08-30T01:37:00Z"/>
          <w:b/>
          <w:bCs/>
        </w:rPr>
      </w:pPr>
      <w:ins w:id="516" w:author="Peter Jean Paul" w:date="2025-08-30T02:37:00Z" w16du:dateUtc="2025-08-30T01:37:00Z">
        <w:r w:rsidRPr="0048176A">
          <w:rPr>
            <w:b/>
            <w:bCs/>
          </w:rPr>
          <w:t>Backend Integration</w:t>
        </w:r>
      </w:ins>
    </w:p>
    <w:p w14:paraId="64D81EC2" w14:textId="77777777" w:rsidR="0048176A" w:rsidRPr="0048176A" w:rsidRDefault="0048176A" w:rsidP="0048176A">
      <w:pPr>
        <w:pStyle w:val="NormalWeb"/>
        <w:numPr>
          <w:ilvl w:val="0"/>
          <w:numId w:val="27"/>
        </w:numPr>
        <w:spacing w:line="360" w:lineRule="auto"/>
        <w:jc w:val="both"/>
        <w:rPr>
          <w:ins w:id="517" w:author="Peter Jean Paul" w:date="2025-08-30T02:37:00Z" w16du:dateUtc="2025-08-30T01:37:00Z"/>
        </w:rPr>
      </w:pPr>
      <w:ins w:id="518" w:author="Peter Jean Paul" w:date="2025-08-30T02:37:00Z" w16du:dateUtc="2025-08-30T01:37:00Z">
        <w:r w:rsidRPr="0048176A">
          <w:t>Since it is a background service, the Q-learning code is written in Python.</w:t>
        </w:r>
      </w:ins>
    </w:p>
    <w:p w14:paraId="5220EFFD" w14:textId="77777777" w:rsidR="0048176A" w:rsidRPr="0048176A" w:rsidRDefault="0048176A" w:rsidP="0048176A">
      <w:pPr>
        <w:pStyle w:val="NormalWeb"/>
        <w:numPr>
          <w:ilvl w:val="0"/>
          <w:numId w:val="27"/>
        </w:numPr>
        <w:spacing w:line="360" w:lineRule="auto"/>
        <w:jc w:val="both"/>
        <w:rPr>
          <w:ins w:id="519" w:author="Peter Jean Paul" w:date="2025-08-30T02:37:00Z" w16du:dateUtc="2025-08-30T01:37:00Z"/>
        </w:rPr>
      </w:pPr>
      <w:ins w:id="520" w:author="Peter Jean Paul" w:date="2025-08-30T02:37:00Z" w16du:dateUtc="2025-08-30T01:37:00Z">
        <w:r w:rsidRPr="0048176A">
          <w:t>It connects to Supabase database to access the activity logs and update the Q-table.</w:t>
        </w:r>
      </w:ins>
    </w:p>
    <w:p w14:paraId="54A38BE2" w14:textId="77777777" w:rsidR="0048176A" w:rsidRPr="0048176A" w:rsidRDefault="0048176A" w:rsidP="0048176A">
      <w:pPr>
        <w:pStyle w:val="NormalWeb"/>
        <w:numPr>
          <w:ilvl w:val="0"/>
          <w:numId w:val="27"/>
        </w:numPr>
        <w:spacing w:line="360" w:lineRule="auto"/>
        <w:jc w:val="both"/>
        <w:rPr>
          <w:ins w:id="521" w:author="Peter Jean Paul" w:date="2025-08-30T02:37:00Z" w16du:dateUtc="2025-08-30T01:37:00Z"/>
        </w:rPr>
      </w:pPr>
      <w:ins w:id="522" w:author="Peter Jean Paul" w:date="2025-08-30T02:37:00Z" w16du:dateUtc="2025-08-30T01:37:00Z">
        <w:r w:rsidRPr="0048176A">
          <w:t>The react frontend fetches the recommendation after its calculation and presents it through the bracket UI around the activity boxes.</w:t>
        </w:r>
      </w:ins>
    </w:p>
    <w:p w14:paraId="6FE6F698" w14:textId="77777777" w:rsidR="007D12D8" w:rsidRDefault="007D12D8" w:rsidP="0048176A">
      <w:pPr>
        <w:pStyle w:val="NormalWeb"/>
        <w:spacing w:line="360" w:lineRule="auto"/>
        <w:jc w:val="both"/>
        <w:rPr>
          <w:b/>
          <w:bCs/>
        </w:rPr>
      </w:pPr>
    </w:p>
    <w:p w14:paraId="213A482D" w14:textId="23F10203" w:rsidR="0048176A" w:rsidRPr="0048176A" w:rsidRDefault="0048176A" w:rsidP="0048176A">
      <w:pPr>
        <w:pStyle w:val="NormalWeb"/>
        <w:spacing w:line="360" w:lineRule="auto"/>
        <w:jc w:val="both"/>
        <w:rPr>
          <w:ins w:id="523" w:author="Peter Jean Paul" w:date="2025-08-30T02:37:00Z" w16du:dateUtc="2025-08-30T01:37:00Z"/>
          <w:b/>
          <w:bCs/>
        </w:rPr>
      </w:pPr>
      <w:ins w:id="524" w:author="Peter Jean Paul" w:date="2025-08-30T02:37:00Z" w16du:dateUtc="2025-08-30T01:37:00Z">
        <w:r w:rsidRPr="0048176A">
          <w:rPr>
            <w:b/>
            <w:bCs/>
          </w:rPr>
          <w:lastRenderedPageBreak/>
          <w:t>Impact and Benefits</w:t>
        </w:r>
      </w:ins>
    </w:p>
    <w:p w14:paraId="53EFAF7A" w14:textId="77777777" w:rsidR="0048176A" w:rsidRPr="0048176A" w:rsidRDefault="0048176A" w:rsidP="0048176A">
      <w:pPr>
        <w:pStyle w:val="NormalWeb"/>
        <w:numPr>
          <w:ilvl w:val="0"/>
          <w:numId w:val="28"/>
        </w:numPr>
        <w:spacing w:line="360" w:lineRule="auto"/>
        <w:jc w:val="both"/>
        <w:rPr>
          <w:ins w:id="525" w:author="Peter Jean Paul" w:date="2025-08-30T02:37:00Z" w16du:dateUtc="2025-08-30T01:37:00Z"/>
        </w:rPr>
      </w:pPr>
      <w:ins w:id="526" w:author="Peter Jean Paul" w:date="2025-08-30T02:37:00Z" w16du:dateUtc="2025-08-30T01:37:00Z">
        <w:r w:rsidRPr="0048176A">
          <w:t>It ensures that users do not need to second guess the next action to take- they have a clear call of action.</w:t>
        </w:r>
      </w:ins>
    </w:p>
    <w:p w14:paraId="2D2BBFF3" w14:textId="77777777" w:rsidR="0048176A" w:rsidRPr="0048176A" w:rsidRDefault="0048176A" w:rsidP="0048176A">
      <w:pPr>
        <w:pStyle w:val="NormalWeb"/>
        <w:numPr>
          <w:ilvl w:val="0"/>
          <w:numId w:val="28"/>
        </w:numPr>
        <w:spacing w:line="360" w:lineRule="auto"/>
        <w:jc w:val="both"/>
        <w:rPr>
          <w:ins w:id="527" w:author="Peter Jean Paul" w:date="2025-08-30T02:37:00Z" w16du:dateUtc="2025-08-30T01:37:00Z"/>
        </w:rPr>
      </w:pPr>
      <w:ins w:id="528" w:author="Peter Jean Paul" w:date="2025-08-30T02:37:00Z" w16du:dateUtc="2025-08-30T01:37:00Z">
        <w:r w:rsidRPr="0048176A">
          <w:t>The AI bases its suggestions on actual information, and this increases trust and makes people interested.</w:t>
        </w:r>
      </w:ins>
    </w:p>
    <w:p w14:paraId="026FA4F3" w14:textId="77777777" w:rsidR="0048176A" w:rsidRPr="0048176A" w:rsidRDefault="0048176A" w:rsidP="0048176A">
      <w:pPr>
        <w:pStyle w:val="NormalWeb"/>
        <w:numPr>
          <w:ilvl w:val="0"/>
          <w:numId w:val="28"/>
        </w:numPr>
        <w:spacing w:line="360" w:lineRule="auto"/>
        <w:jc w:val="both"/>
        <w:rPr>
          <w:ins w:id="529" w:author="Peter Jean Paul" w:date="2025-08-30T02:37:00Z" w16du:dateUtc="2025-08-30T01:37:00Z"/>
        </w:rPr>
      </w:pPr>
      <w:ins w:id="530" w:author="Peter Jean Paul" w:date="2025-08-30T02:37:00Z" w16du:dateUtc="2025-08-30T01:37:00Z">
        <w:r w:rsidRPr="0048176A">
          <w:t xml:space="preserve">It helps users </w:t>
        </w:r>
        <w:r w:rsidRPr="0048176A">
          <w:rPr>
            <w:rStyle w:val="Strong"/>
            <w:rFonts w:eastAsiaTheme="majorEastAsia"/>
          </w:rPr>
          <w:t>earn points faster</w:t>
        </w:r>
        <w:r w:rsidRPr="0048176A">
          <w:t>, and thus users can move up the leaderboard and access higher reward tiers much faster. This Q-learning solution achieves platform targets</w:t>
        </w:r>
      </w:ins>
    </w:p>
    <w:p w14:paraId="10179F53" w14:textId="77777777" w:rsidR="0048176A" w:rsidRPr="0048176A" w:rsidRDefault="0048176A" w:rsidP="007D12D8">
      <w:pPr>
        <w:pStyle w:val="Heading2"/>
        <w:rPr>
          <w:ins w:id="531" w:author="Peter Jean Paul" w:date="2025-08-30T02:50:00Z" w16du:dateUtc="2025-08-30T01:50:00Z"/>
        </w:rPr>
        <w:pPrChange w:id="532" w:author="VAMSI KRISHNA KANCHARAPU" w:date="2025-09-01T17:26:00Z" w16du:dateUtc="2025-09-01T16:26:00Z">
          <w:pPr/>
        </w:pPrChange>
      </w:pPr>
      <w:bookmarkStart w:id="533" w:name="_Toc207677315"/>
      <w:ins w:id="534" w:author="Peter Jean Paul" w:date="2025-08-30T02:39:00Z" w16du:dateUtc="2025-08-30T01:39:00Z">
        <w:r w:rsidRPr="0048176A">
          <w:rPr>
            <w:rPrChange w:id="535" w:author="Peter Jean Paul" w:date="2025-08-30T02:39:00Z" w16du:dateUtc="2025-08-30T01:39:00Z">
              <w:rPr>
                <w:lang w:val="en-GB"/>
              </w:rPr>
            </w:rPrChange>
          </w:rPr>
          <w:t>6.2.5 AI Avatar</w:t>
        </w:r>
      </w:ins>
      <w:bookmarkEnd w:id="533"/>
    </w:p>
    <w:p w14:paraId="7547EA99" w14:textId="77777777" w:rsidR="0048176A" w:rsidRPr="0048176A" w:rsidRDefault="0048176A" w:rsidP="0048176A">
      <w:pPr>
        <w:pStyle w:val="NormalWeb"/>
        <w:spacing w:line="360" w:lineRule="auto"/>
        <w:jc w:val="both"/>
        <w:rPr>
          <w:ins w:id="536" w:author="VAMSI KRISHNA KANCHARAPU" w:date="2025-09-01T17:21:00Z" w16du:dateUtc="2025-09-01T16:21:00Z"/>
          <w:color w:val="000000" w:themeColor="text1"/>
          <w:rPrChange w:id="537" w:author="VAMSI KRISHNA KANCHARAPU" w:date="2025-09-01T17:21:00Z" w16du:dateUtc="2025-09-01T16:21:00Z">
            <w:rPr>
              <w:ins w:id="538" w:author="VAMSI KRISHNA KANCHARAPU" w:date="2025-09-01T17:21:00Z" w16du:dateUtc="2025-09-01T16:21:00Z"/>
            </w:rPr>
          </w:rPrChange>
        </w:rPr>
        <w:pPrChange w:id="539" w:author="VAMSI KRISHNA KANCHARAPU" w:date="2025-09-01T17:21:00Z" w16du:dateUtc="2025-09-01T16:21:00Z">
          <w:pPr>
            <w:pStyle w:val="NormalWeb"/>
          </w:pPr>
        </w:pPrChange>
      </w:pPr>
      <w:ins w:id="540" w:author="VAMSI KRISHNA KANCHARAPU" w:date="2025-09-01T17:21:00Z" w16du:dateUtc="2025-09-01T16:21:00Z">
        <w:r w:rsidRPr="0048176A">
          <w:rPr>
            <w:color w:val="000000" w:themeColor="text1"/>
            <w:rPrChange w:id="541" w:author="VAMSI KRISHNA KANCHARAPU" w:date="2025-09-01T17:21:00Z" w16du:dateUtc="2025-09-01T16:21:00Z">
              <w:rPr/>
            </w:rPrChange>
          </w:rPr>
          <w:t>To enhance user engagement and create a more personalized experience, an AI-based avatar was integrated into the user dashboard. This AI Avatar acts as a virtual assistant and greets the user upon entering the platform. The implementation of this avatar involved combining multiple AI tools and technologies in a structured manner.</w:t>
        </w:r>
      </w:ins>
      <w:ins w:id="542" w:author="VAMSI KRISHNA KANCHARAPU" w:date="2025-09-01T17:22:00Z" w16du:dateUtc="2025-09-01T16:22:00Z">
        <w:r w:rsidRPr="0048176A">
          <w:rPr>
            <w:color w:val="000000" w:themeColor="text1"/>
          </w:rPr>
          <w:t xml:space="preserve"> </w:t>
        </w:r>
      </w:ins>
      <w:ins w:id="543" w:author="VAMSI KRISHNA KANCHARAPU" w:date="2025-09-01T17:21:00Z" w16du:dateUtc="2025-09-01T16:21:00Z">
        <w:r w:rsidRPr="0048176A">
          <w:rPr>
            <w:color w:val="000000" w:themeColor="text1"/>
            <w:rPrChange w:id="544" w:author="VAMSI KRISHNA KANCHARAPU" w:date="2025-09-01T17:21:00Z" w16du:dateUtc="2025-09-01T16:21:00Z">
              <w:rPr/>
            </w:rPrChange>
          </w:rPr>
          <w:t xml:space="preserve">The voice was generated using </w:t>
        </w:r>
        <w:r w:rsidRPr="0048176A">
          <w:rPr>
            <w:rStyle w:val="Strong"/>
            <w:rFonts w:eastAsiaTheme="majorEastAsia"/>
            <w:b w:val="0"/>
            <w:bCs w:val="0"/>
            <w:color w:val="000000" w:themeColor="text1"/>
            <w:rPrChange w:id="545" w:author="VAMSI KRISHNA KANCHARAPU" w:date="2025-09-01T17:21:00Z" w16du:dateUtc="2025-09-01T16:21:00Z">
              <w:rPr>
                <w:rStyle w:val="Strong"/>
                <w:rFonts w:eastAsiaTheme="majorEastAsia"/>
              </w:rPr>
            </w:rPrChange>
          </w:rPr>
          <w:fldChar w:fldCharType="begin"/>
        </w:r>
        <w:r w:rsidRPr="0048176A">
          <w:rPr>
            <w:rStyle w:val="Strong"/>
            <w:rFonts w:eastAsiaTheme="majorEastAsia"/>
            <w:b w:val="0"/>
            <w:bCs w:val="0"/>
            <w:color w:val="000000" w:themeColor="text1"/>
            <w:rPrChange w:id="546" w:author="VAMSI KRISHNA KANCHARAPU" w:date="2025-09-01T17:21:00Z" w16du:dateUtc="2025-09-01T16:21:00Z">
              <w:rPr>
                <w:rStyle w:val="Strong"/>
                <w:rFonts w:eastAsiaTheme="majorEastAsia"/>
              </w:rPr>
            </w:rPrChange>
          </w:rPr>
          <w:instrText>HYPERLINK "https://elevenlabs.io/?utm_source=chatgpt.com" \t "_new"</w:instrText>
        </w:r>
        <w:r w:rsidRPr="0048176A">
          <w:rPr>
            <w:rStyle w:val="Strong"/>
            <w:rFonts w:eastAsiaTheme="majorEastAsia"/>
            <w:b w:val="0"/>
            <w:bCs w:val="0"/>
            <w:color w:val="000000" w:themeColor="text1"/>
          </w:rPr>
        </w:r>
        <w:r w:rsidRPr="0048176A">
          <w:rPr>
            <w:rStyle w:val="Strong"/>
            <w:rFonts w:eastAsiaTheme="majorEastAsia"/>
            <w:b w:val="0"/>
            <w:bCs w:val="0"/>
            <w:color w:val="000000" w:themeColor="text1"/>
            <w:rPrChange w:id="547" w:author="VAMSI KRISHNA KANCHARAPU" w:date="2025-09-01T17:21:00Z" w16du:dateUtc="2025-09-01T16:21:00Z">
              <w:rPr>
                <w:rStyle w:val="Strong"/>
                <w:rFonts w:eastAsiaTheme="majorEastAsia"/>
              </w:rPr>
            </w:rPrChange>
          </w:rPr>
          <w:fldChar w:fldCharType="separate"/>
        </w:r>
        <w:r w:rsidRPr="0048176A">
          <w:rPr>
            <w:rStyle w:val="Hyperlink"/>
            <w:rFonts w:eastAsiaTheme="majorEastAsia"/>
            <w:color w:val="000000" w:themeColor="text1"/>
            <w:rPrChange w:id="548" w:author="VAMSI KRISHNA KANCHARAPU" w:date="2025-09-01T17:21:00Z" w16du:dateUtc="2025-09-01T16:21:00Z">
              <w:rPr>
                <w:rStyle w:val="Hyperlink"/>
                <w:rFonts w:eastAsiaTheme="majorEastAsia"/>
                <w:b/>
                <w:bCs/>
              </w:rPr>
            </w:rPrChange>
          </w:rPr>
          <w:t>ElevenLabs</w:t>
        </w:r>
        <w:r w:rsidRPr="0048176A">
          <w:rPr>
            <w:rStyle w:val="Strong"/>
            <w:rFonts w:eastAsiaTheme="majorEastAsia"/>
            <w:b w:val="0"/>
            <w:bCs w:val="0"/>
            <w:color w:val="000000" w:themeColor="text1"/>
            <w:rPrChange w:id="549" w:author="VAMSI KRISHNA KANCHARAPU" w:date="2025-09-01T17:21:00Z" w16du:dateUtc="2025-09-01T16:21:00Z">
              <w:rPr>
                <w:rStyle w:val="Strong"/>
                <w:rFonts w:eastAsiaTheme="majorEastAsia"/>
              </w:rPr>
            </w:rPrChange>
          </w:rPr>
          <w:fldChar w:fldCharType="end"/>
        </w:r>
        <w:r w:rsidRPr="0048176A">
          <w:rPr>
            <w:color w:val="000000" w:themeColor="text1"/>
            <w:rPrChange w:id="550" w:author="VAMSI KRISHNA KANCHARAPU" w:date="2025-09-01T17:21:00Z" w16du:dateUtc="2025-09-01T16:21:00Z">
              <w:rPr/>
            </w:rPrChange>
          </w:rPr>
          <w:t xml:space="preserve">, a platform that specializes in </w:t>
        </w:r>
        <w:r w:rsidRPr="0048176A">
          <w:rPr>
            <w:rStyle w:val="Strong"/>
            <w:rFonts w:eastAsiaTheme="majorEastAsia"/>
            <w:b w:val="0"/>
            <w:bCs w:val="0"/>
            <w:color w:val="000000" w:themeColor="text1"/>
            <w:rPrChange w:id="551" w:author="VAMSI KRISHNA KANCHARAPU" w:date="2025-09-01T17:21:00Z" w16du:dateUtc="2025-09-01T16:21:00Z">
              <w:rPr>
                <w:rStyle w:val="Strong"/>
                <w:rFonts w:eastAsiaTheme="majorEastAsia"/>
              </w:rPr>
            </w:rPrChange>
          </w:rPr>
          <w:t>text-to-speech (TTS)</w:t>
        </w:r>
        <w:r w:rsidRPr="0048176A">
          <w:rPr>
            <w:color w:val="000000" w:themeColor="text1"/>
            <w:rPrChange w:id="552" w:author="VAMSI KRISHNA KANCHARAPU" w:date="2025-09-01T17:21:00Z" w16du:dateUtc="2025-09-01T16:21:00Z">
              <w:rPr/>
            </w:rPrChange>
          </w:rPr>
          <w:t xml:space="preserve"> technology. Text-to-speech refers to a system that converts written text into spoken audio. Using </w:t>
        </w:r>
        <w:proofErr w:type="spellStart"/>
        <w:r w:rsidRPr="0048176A">
          <w:rPr>
            <w:color w:val="000000" w:themeColor="text1"/>
            <w:rPrChange w:id="553" w:author="VAMSI KRISHNA KANCHARAPU" w:date="2025-09-01T17:21:00Z" w16du:dateUtc="2025-09-01T16:21:00Z">
              <w:rPr/>
            </w:rPrChange>
          </w:rPr>
          <w:t>ElevenLabs</w:t>
        </w:r>
        <w:proofErr w:type="spellEnd"/>
        <w:r w:rsidRPr="0048176A">
          <w:rPr>
            <w:color w:val="000000" w:themeColor="text1"/>
            <w:rPrChange w:id="554" w:author="VAMSI KRISHNA KANCHARAPU" w:date="2025-09-01T17:21:00Z" w16du:dateUtc="2025-09-01T16:21:00Z">
              <w:rPr/>
            </w:rPrChange>
          </w:rPr>
          <w:t>, a realistic and natural-sounding welcome message was recorded and exported as a pre-recorded audio file.</w:t>
        </w:r>
      </w:ins>
    </w:p>
    <w:p w14:paraId="62FFF04F" w14:textId="77777777" w:rsidR="0048176A" w:rsidRPr="0048176A" w:rsidRDefault="0048176A" w:rsidP="0048176A">
      <w:pPr>
        <w:pStyle w:val="NormalWeb"/>
        <w:spacing w:line="360" w:lineRule="auto"/>
        <w:jc w:val="both"/>
        <w:rPr>
          <w:ins w:id="555" w:author="VAMSI KRISHNA KANCHARAPU" w:date="2025-09-01T17:21:00Z" w16du:dateUtc="2025-09-01T16:21:00Z"/>
          <w:color w:val="000000" w:themeColor="text1"/>
          <w:rPrChange w:id="556" w:author="VAMSI KRISHNA KANCHARAPU" w:date="2025-09-01T17:21:00Z" w16du:dateUtc="2025-09-01T16:21:00Z">
            <w:rPr>
              <w:ins w:id="557" w:author="VAMSI KRISHNA KANCHARAPU" w:date="2025-09-01T17:21:00Z" w16du:dateUtc="2025-09-01T16:21:00Z"/>
            </w:rPr>
          </w:rPrChange>
        </w:rPr>
        <w:pPrChange w:id="558" w:author="VAMSI KRISHNA KANCHARAPU" w:date="2025-09-01T17:21:00Z" w16du:dateUtc="2025-09-01T16:21:00Z">
          <w:pPr>
            <w:pStyle w:val="NormalWeb"/>
          </w:pPr>
        </w:pPrChange>
      </w:pPr>
      <w:ins w:id="559" w:author="VAMSI KRISHNA KANCHARAPU" w:date="2025-09-01T17:21:00Z" w16du:dateUtc="2025-09-01T16:21:00Z">
        <w:r w:rsidRPr="0048176A">
          <w:rPr>
            <w:color w:val="000000" w:themeColor="text1"/>
            <w:rPrChange w:id="560" w:author="VAMSI KRISHNA KANCHARAPU" w:date="2025-09-01T17:21:00Z" w16du:dateUtc="2025-09-01T16:21:00Z">
              <w:rPr/>
            </w:rPrChange>
          </w:rPr>
          <w:t xml:space="preserve">Next, a lifelike avatar image was sourced from public AI-generated image databases. To animate this image and bring it to life with mouth movements and facial expressions synced to the audio, the </w:t>
        </w:r>
        <w:proofErr w:type="spellStart"/>
        <w:r w:rsidRPr="0048176A">
          <w:rPr>
            <w:rStyle w:val="Strong"/>
            <w:rFonts w:eastAsiaTheme="majorEastAsia"/>
            <w:b w:val="0"/>
            <w:bCs w:val="0"/>
            <w:color w:val="000000" w:themeColor="text1"/>
            <w:rPrChange w:id="561" w:author="VAMSI KRISHNA KANCHARAPU" w:date="2025-09-01T17:21:00Z" w16du:dateUtc="2025-09-01T16:21:00Z">
              <w:rPr>
                <w:rStyle w:val="Strong"/>
                <w:rFonts w:eastAsiaTheme="majorEastAsia"/>
              </w:rPr>
            </w:rPrChange>
          </w:rPr>
          <w:t>HeyGen</w:t>
        </w:r>
        <w:proofErr w:type="spellEnd"/>
        <w:r w:rsidRPr="0048176A">
          <w:rPr>
            <w:rStyle w:val="Strong"/>
            <w:rFonts w:eastAsiaTheme="majorEastAsia"/>
            <w:b w:val="0"/>
            <w:bCs w:val="0"/>
            <w:color w:val="000000" w:themeColor="text1"/>
            <w:rPrChange w:id="562" w:author="VAMSI KRISHNA KANCHARAPU" w:date="2025-09-01T17:21:00Z" w16du:dateUtc="2025-09-01T16:21:00Z">
              <w:rPr>
                <w:rStyle w:val="Strong"/>
                <w:rFonts w:eastAsiaTheme="majorEastAsia"/>
              </w:rPr>
            </w:rPrChange>
          </w:rPr>
          <w:t>-AI platform</w:t>
        </w:r>
        <w:r w:rsidRPr="0048176A">
          <w:rPr>
            <w:color w:val="000000" w:themeColor="text1"/>
            <w:rPrChange w:id="563" w:author="VAMSI KRISHNA KANCHARAPU" w:date="2025-09-01T17:21:00Z" w16du:dateUtc="2025-09-01T16:21:00Z">
              <w:rPr/>
            </w:rPrChange>
          </w:rPr>
          <w:t xml:space="preserve"> was used. </w:t>
        </w:r>
        <w:proofErr w:type="spellStart"/>
        <w:r w:rsidRPr="0048176A">
          <w:rPr>
            <w:color w:val="000000" w:themeColor="text1"/>
            <w:rPrChange w:id="564" w:author="VAMSI KRISHNA KANCHARAPU" w:date="2025-09-01T17:21:00Z" w16du:dateUtc="2025-09-01T16:21:00Z">
              <w:rPr/>
            </w:rPrChange>
          </w:rPr>
          <w:t>HeyGen</w:t>
        </w:r>
        <w:proofErr w:type="spellEnd"/>
        <w:r w:rsidRPr="0048176A">
          <w:rPr>
            <w:color w:val="000000" w:themeColor="text1"/>
            <w:rPrChange w:id="565" w:author="VAMSI KRISHNA KANCHARAPU" w:date="2025-09-01T17:21:00Z" w16du:dateUtc="2025-09-01T16:21:00Z">
              <w:rPr/>
            </w:rPrChange>
          </w:rPr>
          <w:t xml:space="preserve"> allows users to </w:t>
        </w:r>
        <w:r w:rsidRPr="0048176A">
          <w:rPr>
            <w:rStyle w:val="Strong"/>
            <w:rFonts w:eastAsiaTheme="majorEastAsia"/>
            <w:b w:val="0"/>
            <w:bCs w:val="0"/>
            <w:color w:val="000000" w:themeColor="text1"/>
            <w:rPrChange w:id="566" w:author="VAMSI KRISHNA KANCHARAPU" w:date="2025-09-01T17:21:00Z" w16du:dateUtc="2025-09-01T16:21:00Z">
              <w:rPr>
                <w:rStyle w:val="Strong"/>
                <w:rFonts w:eastAsiaTheme="majorEastAsia"/>
              </w:rPr>
            </w:rPrChange>
          </w:rPr>
          <w:t>generate talking avatars</w:t>
        </w:r>
        <w:r w:rsidRPr="0048176A">
          <w:rPr>
            <w:color w:val="000000" w:themeColor="text1"/>
            <w:rPrChange w:id="567" w:author="VAMSI KRISHNA KANCHARAPU" w:date="2025-09-01T17:21:00Z" w16du:dateUtc="2025-09-01T16:21:00Z">
              <w:rPr/>
            </w:rPrChange>
          </w:rPr>
          <w:t xml:space="preserve"> by uploading both an image and a voice file, and it synchronizes them to simulate natural human speech and expressions.</w:t>
        </w:r>
      </w:ins>
    </w:p>
    <w:p w14:paraId="15F03C3C" w14:textId="77777777" w:rsidR="007D12D8" w:rsidRDefault="0048176A" w:rsidP="007D12D8">
      <w:pPr>
        <w:pStyle w:val="NormalWeb"/>
        <w:spacing w:line="360" w:lineRule="auto"/>
        <w:jc w:val="both"/>
        <w:rPr>
          <w:color w:val="000000" w:themeColor="text1"/>
        </w:rPr>
      </w:pPr>
      <w:ins w:id="568" w:author="VAMSI KRISHNA KANCHARAPU" w:date="2025-09-01T17:21:00Z" w16du:dateUtc="2025-09-01T16:21:00Z">
        <w:r w:rsidRPr="0048176A">
          <w:rPr>
            <w:color w:val="000000" w:themeColor="text1"/>
            <w:rPrChange w:id="569" w:author="VAMSI KRISHNA KANCHARAPU" w:date="2025-09-01T17:21:00Z" w16du:dateUtc="2025-09-01T16:21:00Z">
              <w:rPr/>
            </w:rPrChange>
          </w:rPr>
          <w:t xml:space="preserve">The final animated avatar file (in video format with transparent background) was embedded into the </w:t>
        </w:r>
        <w:r w:rsidRPr="0048176A">
          <w:rPr>
            <w:rStyle w:val="Strong"/>
            <w:rFonts w:eastAsiaTheme="majorEastAsia"/>
            <w:b w:val="0"/>
            <w:bCs w:val="0"/>
            <w:color w:val="000000" w:themeColor="text1"/>
            <w:rPrChange w:id="570" w:author="VAMSI KRISHNA KANCHARAPU" w:date="2025-09-01T17:21:00Z" w16du:dateUtc="2025-09-01T16:21:00Z">
              <w:rPr>
                <w:rStyle w:val="Strong"/>
                <w:rFonts w:eastAsiaTheme="majorEastAsia"/>
              </w:rPr>
            </w:rPrChange>
          </w:rPr>
          <w:t>React-based</w:t>
        </w:r>
        <w:r w:rsidRPr="0048176A">
          <w:rPr>
            <w:color w:val="000000" w:themeColor="text1"/>
            <w:rPrChange w:id="571" w:author="VAMSI KRISHNA KANCHARAPU" w:date="2025-09-01T17:21:00Z" w16du:dateUtc="2025-09-01T16:21:00Z">
              <w:rPr/>
            </w:rPrChange>
          </w:rPr>
          <w:t xml:space="preserve"> user dashboard UI. This avatar appears when the user logs in and provides a warm welcome, along with instructions to click the </w:t>
        </w:r>
        <w:r w:rsidRPr="0048176A">
          <w:rPr>
            <w:rStyle w:val="Strong"/>
            <w:rFonts w:eastAsiaTheme="majorEastAsia"/>
            <w:b w:val="0"/>
            <w:bCs w:val="0"/>
            <w:color w:val="000000" w:themeColor="text1"/>
            <w:rPrChange w:id="572" w:author="VAMSI KRISHNA KANCHARAPU" w:date="2025-09-01T17:21:00Z" w16du:dateUtc="2025-09-01T16:21:00Z">
              <w:rPr>
                <w:rStyle w:val="Strong"/>
                <w:rFonts w:eastAsiaTheme="majorEastAsia"/>
              </w:rPr>
            </w:rPrChange>
          </w:rPr>
          <w:t>"Need Assistance"</w:t>
        </w:r>
        <w:r w:rsidRPr="0048176A">
          <w:rPr>
            <w:color w:val="000000" w:themeColor="text1"/>
            <w:rPrChange w:id="573" w:author="VAMSI KRISHNA KANCHARAPU" w:date="2025-09-01T17:21:00Z" w16du:dateUtc="2025-09-01T16:21:00Z">
              <w:rPr/>
            </w:rPrChange>
          </w:rPr>
          <w:t xml:space="preserve"> button if any support is required. This small yet powerful interaction adds a human-like touch to the interface, making the digital experience more int</w:t>
        </w:r>
      </w:ins>
      <w:ins w:id="574" w:author="VAMSI KRISHNA KANCHARAPU" w:date="2025-09-01T17:22:00Z" w16du:dateUtc="2025-09-01T16:22:00Z">
        <w:r w:rsidRPr="0048176A">
          <w:rPr>
            <w:color w:val="000000" w:themeColor="text1"/>
          </w:rPr>
          <w:t>eractive</w:t>
        </w:r>
      </w:ins>
      <w:ins w:id="575" w:author="VAMSI KRISHNA KANCHARAPU" w:date="2025-09-01T17:21:00Z" w16du:dateUtc="2025-09-01T16:21:00Z">
        <w:r w:rsidRPr="0048176A">
          <w:rPr>
            <w:color w:val="000000" w:themeColor="text1"/>
            <w:rPrChange w:id="576" w:author="VAMSI KRISHNA KANCHARAPU" w:date="2025-09-01T17:21:00Z" w16du:dateUtc="2025-09-01T16:21:00Z">
              <w:rPr/>
            </w:rPrChange>
          </w:rPr>
          <w:t xml:space="preserve"> and user-friendly.</w:t>
        </w:r>
      </w:ins>
      <w:ins w:id="577" w:author="VAMSI KRISHNA KANCHARAPU" w:date="2025-09-01T17:22:00Z" w16du:dateUtc="2025-09-01T16:22:00Z">
        <w:r w:rsidRPr="0048176A">
          <w:rPr>
            <w:color w:val="000000" w:themeColor="text1"/>
          </w:rPr>
          <w:t xml:space="preserve"> </w:t>
        </w:r>
      </w:ins>
      <w:ins w:id="578" w:author="VAMSI KRISHNA KANCHARAPU" w:date="2025-09-01T17:21:00Z" w16du:dateUtc="2025-09-01T16:21:00Z">
        <w:r w:rsidRPr="0048176A">
          <w:rPr>
            <w:color w:val="000000" w:themeColor="text1"/>
            <w:rPrChange w:id="579" w:author="VAMSI KRISHNA KANCHARAPU" w:date="2025-09-01T17:21:00Z" w16du:dateUtc="2025-09-01T16:21:00Z">
              <w:rPr/>
            </w:rPrChange>
          </w:rPr>
          <w:t>Such use of AI enhances accessibility and usability while also aligning with the platform's goal of making sustainability engagement simple and welcoming for all users.</w:t>
        </w:r>
      </w:ins>
    </w:p>
    <w:p w14:paraId="70AF4B53" w14:textId="0A1EAA4C" w:rsidR="001B2897" w:rsidRPr="001B2897" w:rsidRDefault="001B2897" w:rsidP="001B2897">
      <w:pPr>
        <w:pStyle w:val="Heading1"/>
      </w:pPr>
      <w:bookmarkStart w:id="580" w:name="_Toc207677316"/>
      <w:ins w:id="581" w:author="Peter Jean Paul" w:date="2025-08-30T02:50:00Z" w16du:dateUtc="2025-08-30T01:50:00Z">
        <w:r w:rsidRPr="001B2897">
          <w:lastRenderedPageBreak/>
          <w:t>6.</w:t>
        </w:r>
      </w:ins>
      <w:ins w:id="582" w:author="Peter Jean Paul" w:date="2025-08-30T02:51:00Z" w16du:dateUtc="2025-08-30T01:51:00Z">
        <w:r w:rsidRPr="001B2897">
          <w:t>3</w:t>
        </w:r>
      </w:ins>
      <w:ins w:id="583" w:author="Peter Jean Paul" w:date="2025-08-30T02:50:00Z" w16du:dateUtc="2025-08-30T01:50:00Z">
        <w:r w:rsidRPr="001B2897">
          <w:t xml:space="preserve"> Special System Functionality Features for Corporate Users</w:t>
        </w:r>
      </w:ins>
      <w:bookmarkEnd w:id="580"/>
    </w:p>
    <w:p w14:paraId="50C6D461" w14:textId="77777777" w:rsidR="0048176A" w:rsidRPr="001B2897" w:rsidRDefault="0048176A" w:rsidP="001B2897">
      <w:pPr>
        <w:rPr>
          <w:ins w:id="584" w:author="Peter Jean Paul" w:date="2025-08-30T02:52:00Z" w16du:dateUtc="2025-08-30T01:52:00Z"/>
          <w:rFonts w:ascii="Times New Roman" w:hAnsi="Times New Roman" w:cs="Times New Roman"/>
        </w:rPr>
      </w:pPr>
      <w:ins w:id="585" w:author="Peter Jean Paul" w:date="2025-08-30T02:52:00Z" w16du:dateUtc="2025-08-30T01:52:00Z">
        <w:r w:rsidRPr="001B2897">
          <w:rPr>
            <w:rFonts w:ascii="Times New Roman" w:hAnsi="Times New Roman" w:cs="Times New Roman"/>
          </w:rPr>
          <w:t xml:space="preserve">The website has </w:t>
        </w:r>
      </w:ins>
      <w:ins w:id="586" w:author="Peter Jean Paul" w:date="2025-08-30T02:53:00Z" w16du:dateUtc="2025-08-30T01:53:00Z">
        <w:r w:rsidRPr="001B2897">
          <w:rPr>
            <w:rFonts w:ascii="Times New Roman" w:hAnsi="Times New Roman" w:cs="Times New Roman"/>
          </w:rPr>
          <w:t>two</w:t>
        </w:r>
      </w:ins>
      <w:ins w:id="587" w:author="Peter Jean Paul" w:date="2025-08-30T02:52:00Z" w16du:dateUtc="2025-08-30T01:52:00Z">
        <w:r w:rsidRPr="001B2897">
          <w:rPr>
            <w:rFonts w:ascii="Times New Roman" w:hAnsi="Times New Roman" w:cs="Times New Roman"/>
          </w:rPr>
          <w:t xml:space="preserve"> unique functional features that are important to encourage </w:t>
        </w:r>
      </w:ins>
      <w:ins w:id="588" w:author="Peter Jean Paul" w:date="2025-08-30T02:53:00Z" w16du:dateUtc="2025-08-30T01:53:00Z">
        <w:r w:rsidRPr="001B2897">
          <w:rPr>
            <w:rFonts w:ascii="Times New Roman" w:hAnsi="Times New Roman" w:cs="Times New Roman"/>
          </w:rPr>
          <w:t xml:space="preserve">corporate </w:t>
        </w:r>
      </w:ins>
      <w:ins w:id="589" w:author="Peter Jean Paul" w:date="2025-08-30T02:52:00Z" w16du:dateUtc="2025-08-30T01:52:00Z">
        <w:r w:rsidRPr="001B2897">
          <w:rPr>
            <w:rFonts w:ascii="Times New Roman" w:hAnsi="Times New Roman" w:cs="Times New Roman"/>
          </w:rPr>
          <w:t>user interaction. These are:</w:t>
        </w:r>
      </w:ins>
    </w:p>
    <w:p w14:paraId="76CE626E" w14:textId="77777777" w:rsidR="0048176A" w:rsidRPr="0048176A" w:rsidRDefault="0048176A" w:rsidP="0048176A">
      <w:pPr>
        <w:pStyle w:val="ListParagraph"/>
        <w:numPr>
          <w:ilvl w:val="0"/>
          <w:numId w:val="30"/>
        </w:numPr>
        <w:spacing w:line="360" w:lineRule="auto"/>
        <w:jc w:val="both"/>
        <w:rPr>
          <w:ins w:id="590" w:author="Peter Jean Paul" w:date="2025-08-30T02:53:00Z" w16du:dateUtc="2025-08-30T01:53:00Z"/>
          <w:rFonts w:ascii="Times New Roman" w:hAnsi="Times New Roman" w:cs="Times New Roman"/>
          <w:rPrChange w:id="591" w:author="Peter Jean Paul" w:date="2025-08-30T02:54:00Z" w16du:dateUtc="2025-08-30T01:54:00Z">
            <w:rPr>
              <w:ins w:id="592" w:author="Peter Jean Paul" w:date="2025-08-30T02:53:00Z" w16du:dateUtc="2025-08-30T01:53:00Z"/>
              <w:highlight w:val="yellow"/>
            </w:rPr>
          </w:rPrChange>
        </w:rPr>
        <w:pPrChange w:id="593" w:author="Peter Jean Paul" w:date="2025-08-30T02:54:00Z" w16du:dateUtc="2025-08-30T01:54:00Z">
          <w:pPr>
            <w:spacing w:line="360" w:lineRule="auto"/>
            <w:jc w:val="both"/>
          </w:pPr>
        </w:pPrChange>
      </w:pPr>
      <w:ins w:id="594" w:author="Peter Jean Paul" w:date="2025-08-30T02:53:00Z" w16du:dateUtc="2025-08-30T01:53:00Z">
        <w:r w:rsidRPr="0048176A">
          <w:rPr>
            <w:rFonts w:ascii="Times New Roman" w:hAnsi="Times New Roman" w:cs="Times New Roman"/>
            <w:rPrChange w:id="595" w:author="Peter Jean Paul" w:date="2025-08-30T02:54:00Z" w16du:dateUtc="2025-08-30T01:54:00Z">
              <w:rPr>
                <w:highlight w:val="yellow"/>
              </w:rPr>
            </w:rPrChange>
          </w:rPr>
          <w:t>SDG Report Generator (powered by Ollama)</w:t>
        </w:r>
      </w:ins>
    </w:p>
    <w:p w14:paraId="16DB9A5C" w14:textId="074F6276" w:rsidR="0048176A" w:rsidRPr="007D12D8" w:rsidRDefault="0048176A" w:rsidP="0048176A">
      <w:pPr>
        <w:pStyle w:val="ListParagraph"/>
        <w:numPr>
          <w:ilvl w:val="0"/>
          <w:numId w:val="30"/>
        </w:numPr>
        <w:spacing w:line="360" w:lineRule="auto"/>
        <w:jc w:val="both"/>
        <w:rPr>
          <w:ins w:id="596" w:author="Peter Jean Paul" w:date="2025-08-30T02:52:00Z" w16du:dateUtc="2025-08-30T01:52:00Z"/>
          <w:rFonts w:ascii="Times New Roman" w:hAnsi="Times New Roman" w:cs="Times New Roman"/>
        </w:rPr>
      </w:pPr>
      <w:ins w:id="597" w:author="Peter Jean Paul" w:date="2025-08-30T02:53:00Z" w16du:dateUtc="2025-08-30T01:53:00Z">
        <w:r w:rsidRPr="0048176A">
          <w:rPr>
            <w:rFonts w:ascii="Times New Roman" w:hAnsi="Times New Roman" w:cs="Times New Roman"/>
            <w:rPrChange w:id="598" w:author="Peter Jean Paul" w:date="2025-08-30T02:54:00Z" w16du:dateUtc="2025-08-30T01:54:00Z">
              <w:rPr>
                <w:highlight w:val="yellow"/>
              </w:rPr>
            </w:rPrChange>
          </w:rPr>
          <w:t>Security authentication</w:t>
        </w:r>
      </w:ins>
    </w:p>
    <w:p w14:paraId="01BD726C" w14:textId="77777777" w:rsidR="0048176A" w:rsidRPr="0048176A" w:rsidRDefault="0048176A" w:rsidP="007D12D8">
      <w:pPr>
        <w:pStyle w:val="Heading2"/>
        <w:rPr>
          <w:ins w:id="599" w:author="Peter Jean Paul" w:date="2025-08-30T02:51:00Z" w16du:dateUtc="2025-08-30T01:51:00Z"/>
          <w:rPrChange w:id="600" w:author="Peter Jean Paul" w:date="2025-08-30T02:54:00Z" w16du:dateUtc="2025-08-30T01:54:00Z">
            <w:rPr>
              <w:ins w:id="601" w:author="Peter Jean Paul" w:date="2025-08-30T02:51:00Z" w16du:dateUtc="2025-08-30T01:51:00Z"/>
              <w:rFonts w:ascii="Times New Roman" w:hAnsi="Times New Roman" w:cs="Times New Roman"/>
              <w:b/>
              <w:bCs/>
              <w:highlight w:val="yellow"/>
            </w:rPr>
          </w:rPrChange>
        </w:rPr>
        <w:pPrChange w:id="602" w:author="VAMSI KRISHNA KANCHARAPU" w:date="2025-09-01T17:26:00Z" w16du:dateUtc="2025-09-01T16:26:00Z">
          <w:pPr>
            <w:spacing w:line="360" w:lineRule="auto"/>
            <w:jc w:val="both"/>
          </w:pPr>
        </w:pPrChange>
      </w:pPr>
      <w:bookmarkStart w:id="603" w:name="_Toc207677317"/>
      <w:ins w:id="604" w:author="Peter Jean Paul" w:date="2025-08-30T02:51:00Z" w16du:dateUtc="2025-08-30T01:51:00Z">
        <w:r w:rsidRPr="0048176A">
          <w:rPr>
            <w:rPrChange w:id="605" w:author="Peter Jean Paul" w:date="2025-08-30T02:54:00Z" w16du:dateUtc="2025-08-30T01:54:00Z">
              <w:rPr>
                <w:rFonts w:ascii="Times New Roman" w:hAnsi="Times New Roman" w:cs="Times New Roman"/>
                <w:b/>
                <w:bCs/>
                <w:highlight w:val="yellow"/>
              </w:rPr>
            </w:rPrChange>
          </w:rPr>
          <w:t>6.3.1 SDG Report Generator (powered by Ollama)</w:t>
        </w:r>
        <w:bookmarkEnd w:id="603"/>
      </w:ins>
    </w:p>
    <w:p w14:paraId="5BDB5926" w14:textId="77777777" w:rsidR="0048176A" w:rsidRPr="0048176A" w:rsidRDefault="0048176A" w:rsidP="0048176A">
      <w:pPr>
        <w:spacing w:line="360" w:lineRule="auto"/>
        <w:jc w:val="both"/>
        <w:rPr>
          <w:ins w:id="606" w:author="Peter Jean Paul" w:date="2025-08-30T02:51:00Z" w16du:dateUtc="2025-08-30T01:51:00Z"/>
          <w:rFonts w:ascii="Times New Roman" w:hAnsi="Times New Roman" w:cs="Times New Roman"/>
          <w:rPrChange w:id="607" w:author="Peter Jean Paul" w:date="2025-08-30T02:54:00Z" w16du:dateUtc="2025-08-30T01:54:00Z">
            <w:rPr>
              <w:ins w:id="608" w:author="Peter Jean Paul" w:date="2025-08-30T02:51:00Z" w16du:dateUtc="2025-08-30T01:51:00Z"/>
              <w:rFonts w:ascii="Times New Roman" w:hAnsi="Times New Roman" w:cs="Times New Roman"/>
              <w:highlight w:val="yellow"/>
            </w:rPr>
          </w:rPrChange>
        </w:rPr>
      </w:pPr>
      <w:ins w:id="609" w:author="Peter Jean Paul" w:date="2025-08-30T02:51:00Z" w16du:dateUtc="2025-08-30T01:51:00Z">
        <w:r w:rsidRPr="0048176A">
          <w:rPr>
            <w:rFonts w:ascii="Times New Roman" w:hAnsi="Times New Roman" w:cs="Times New Roman"/>
            <w:rPrChange w:id="610" w:author="Peter Jean Paul" w:date="2025-08-30T02:54:00Z" w16du:dateUtc="2025-08-30T01:54:00Z">
              <w:rPr>
                <w:rFonts w:ascii="Times New Roman" w:hAnsi="Times New Roman" w:cs="Times New Roman"/>
                <w:highlight w:val="yellow"/>
              </w:rPr>
            </w:rPrChange>
          </w:rPr>
          <w:t>The button of downloading SDG Report on the admin dashboard is one of the most innovative features. This button automatically transfers the data on the dashboard (activity completion, trends, points, etc.) to a local AI engine named Ollama, when it is clicked.</w:t>
        </w:r>
      </w:ins>
    </w:p>
    <w:p w14:paraId="08F7DE54" w14:textId="77777777" w:rsidR="0048176A" w:rsidRPr="0048176A" w:rsidRDefault="0048176A" w:rsidP="0048176A">
      <w:pPr>
        <w:spacing w:line="360" w:lineRule="auto"/>
        <w:jc w:val="both"/>
        <w:rPr>
          <w:ins w:id="611" w:author="Peter Jean Paul" w:date="2025-08-30T02:51:00Z" w16du:dateUtc="2025-08-30T01:51:00Z"/>
          <w:rFonts w:ascii="Times New Roman" w:hAnsi="Times New Roman" w:cs="Times New Roman"/>
          <w:rPrChange w:id="612" w:author="Peter Jean Paul" w:date="2025-08-30T02:54:00Z" w16du:dateUtc="2025-08-30T01:54:00Z">
            <w:rPr>
              <w:ins w:id="613" w:author="Peter Jean Paul" w:date="2025-08-30T02:51:00Z" w16du:dateUtc="2025-08-30T01:51:00Z"/>
              <w:rFonts w:ascii="Times New Roman" w:hAnsi="Times New Roman" w:cs="Times New Roman"/>
              <w:highlight w:val="yellow"/>
            </w:rPr>
          </w:rPrChange>
        </w:rPr>
      </w:pPr>
      <w:ins w:id="614" w:author="Peter Jean Paul" w:date="2025-08-30T02:51:00Z" w16du:dateUtc="2025-08-30T01:51:00Z">
        <w:r w:rsidRPr="0048176A">
          <w:rPr>
            <w:rFonts w:ascii="Times New Roman" w:hAnsi="Times New Roman" w:cs="Times New Roman"/>
            <w:rPrChange w:id="615" w:author="Peter Jean Paul" w:date="2025-08-30T02:54:00Z" w16du:dateUtc="2025-08-30T01:54:00Z">
              <w:rPr>
                <w:rFonts w:ascii="Times New Roman" w:hAnsi="Times New Roman" w:cs="Times New Roman"/>
                <w:highlight w:val="yellow"/>
              </w:rPr>
            </w:rPrChange>
          </w:rPr>
          <w:t>Ollama: Open-source AI language model engine, the same as ChatGPT, installed and executed on a local machine (offline). It works on the data without using cloud service or internet connection and is high-speed and entirely private. Ollama also processes received data to create a personalized SDG progress report in the Microsoft Word (.docx) format. Immediately the admin can download the report and present it or make use of it.</w:t>
        </w:r>
      </w:ins>
    </w:p>
    <w:p w14:paraId="2818E6A1" w14:textId="77777777" w:rsidR="0048176A" w:rsidRPr="0048176A" w:rsidRDefault="0048176A" w:rsidP="007D12D8">
      <w:pPr>
        <w:pStyle w:val="Heading2"/>
        <w:rPr>
          <w:ins w:id="616" w:author="Peter Jean Paul" w:date="2025-08-30T02:53:00Z" w16du:dateUtc="2025-08-30T01:53:00Z"/>
          <w:rPrChange w:id="617" w:author="Peter Jean Paul" w:date="2025-08-30T02:54:00Z" w16du:dateUtc="2025-08-30T01:54:00Z">
            <w:rPr>
              <w:ins w:id="618" w:author="Peter Jean Paul" w:date="2025-08-30T02:53:00Z" w16du:dateUtc="2025-08-30T01:53:00Z"/>
              <w:highlight w:val="yellow"/>
            </w:rPr>
          </w:rPrChange>
        </w:rPr>
        <w:pPrChange w:id="619" w:author="VAMSI KRISHNA KANCHARAPU" w:date="2025-09-01T17:26:00Z" w16du:dateUtc="2025-09-01T16:26:00Z">
          <w:pPr>
            <w:pStyle w:val="ListParagraph"/>
            <w:numPr>
              <w:numId w:val="30"/>
            </w:numPr>
            <w:spacing w:line="360" w:lineRule="auto"/>
            <w:ind w:hanging="360"/>
            <w:jc w:val="both"/>
          </w:pPr>
        </w:pPrChange>
      </w:pPr>
      <w:bookmarkStart w:id="620" w:name="_Toc207677318"/>
      <w:ins w:id="621" w:author="Peter Jean Paul" w:date="2025-08-30T02:53:00Z" w16du:dateUtc="2025-08-30T01:53:00Z">
        <w:r w:rsidRPr="0048176A">
          <w:rPr>
            <w:rPrChange w:id="622" w:author="Peter Jean Paul" w:date="2025-08-30T02:54:00Z" w16du:dateUtc="2025-08-30T01:54:00Z">
              <w:rPr>
                <w:rFonts w:ascii="Times New Roman" w:hAnsi="Times New Roman" w:cs="Times New Roman"/>
                <w:b/>
                <w:bCs/>
                <w:highlight w:val="yellow"/>
              </w:rPr>
            </w:rPrChange>
          </w:rPr>
          <w:t xml:space="preserve">6.3.2 </w:t>
        </w:r>
        <w:r w:rsidRPr="0048176A">
          <w:rPr>
            <w:rPrChange w:id="623" w:author="Peter Jean Paul" w:date="2025-08-30T02:54:00Z" w16du:dateUtc="2025-08-30T01:54:00Z">
              <w:rPr>
                <w:highlight w:val="yellow"/>
              </w:rPr>
            </w:rPrChange>
          </w:rPr>
          <w:t>Security authentication</w:t>
        </w:r>
        <w:bookmarkEnd w:id="620"/>
      </w:ins>
    </w:p>
    <w:p w14:paraId="5E54651C" w14:textId="77777777" w:rsidR="0048176A" w:rsidRPr="0048176A" w:rsidRDefault="0048176A" w:rsidP="0048176A">
      <w:pPr>
        <w:pStyle w:val="ListParagraph"/>
        <w:numPr>
          <w:ilvl w:val="0"/>
          <w:numId w:val="29"/>
        </w:numPr>
        <w:spacing w:line="360" w:lineRule="auto"/>
        <w:jc w:val="both"/>
        <w:rPr>
          <w:ins w:id="624" w:author="Peter Jean Paul" w:date="2025-08-30T02:51:00Z" w16du:dateUtc="2025-08-30T01:51:00Z"/>
          <w:rFonts w:ascii="Times New Roman" w:hAnsi="Times New Roman" w:cs="Times New Roman"/>
          <w:rPrChange w:id="625" w:author="Peter Jean Paul" w:date="2025-08-30T02:54:00Z" w16du:dateUtc="2025-08-30T01:54:00Z">
            <w:rPr>
              <w:ins w:id="626" w:author="Peter Jean Paul" w:date="2025-08-30T02:51:00Z" w16du:dateUtc="2025-08-30T01:51:00Z"/>
              <w:rFonts w:ascii="Times New Roman" w:hAnsi="Times New Roman" w:cs="Times New Roman"/>
              <w:highlight w:val="yellow"/>
            </w:rPr>
          </w:rPrChange>
        </w:rPr>
      </w:pPr>
      <w:ins w:id="627" w:author="Peter Jean Paul" w:date="2025-08-30T02:51:00Z" w16du:dateUtc="2025-08-30T01:51:00Z">
        <w:r w:rsidRPr="0048176A">
          <w:rPr>
            <w:rFonts w:ascii="Times New Roman" w:hAnsi="Times New Roman" w:cs="Times New Roman"/>
            <w:rPrChange w:id="628" w:author="Peter Jean Paul" w:date="2025-08-30T02:54:00Z" w16du:dateUtc="2025-08-30T01:54:00Z">
              <w:rPr>
                <w:rFonts w:ascii="Times New Roman" w:hAnsi="Times New Roman" w:cs="Times New Roman"/>
                <w:highlight w:val="yellow"/>
              </w:rPr>
            </w:rPrChange>
          </w:rPr>
          <w:t>Role-based access control (RBAC) limits access to this dashboard. RBAC is a method that gives only the user with the role of administrator the ability to access or manipulate organizational data.</w:t>
        </w:r>
      </w:ins>
    </w:p>
    <w:p w14:paraId="66B7CCF8" w14:textId="77777777" w:rsidR="0048176A" w:rsidRPr="0048176A" w:rsidRDefault="0048176A" w:rsidP="0048176A">
      <w:pPr>
        <w:pStyle w:val="ListParagraph"/>
        <w:numPr>
          <w:ilvl w:val="0"/>
          <w:numId w:val="29"/>
        </w:numPr>
        <w:spacing w:line="360" w:lineRule="auto"/>
        <w:jc w:val="both"/>
        <w:rPr>
          <w:ins w:id="629" w:author="Peter Jean Paul" w:date="2025-08-30T02:51:00Z" w16du:dateUtc="2025-08-30T01:51:00Z"/>
          <w:rFonts w:ascii="Times New Roman" w:hAnsi="Times New Roman" w:cs="Times New Roman"/>
          <w:rPrChange w:id="630" w:author="Peter Jean Paul" w:date="2025-08-30T02:54:00Z" w16du:dateUtc="2025-08-30T01:54:00Z">
            <w:rPr>
              <w:ins w:id="631" w:author="Peter Jean Paul" w:date="2025-08-30T02:51:00Z" w16du:dateUtc="2025-08-30T01:51:00Z"/>
              <w:rFonts w:ascii="Times New Roman" w:hAnsi="Times New Roman" w:cs="Times New Roman"/>
              <w:highlight w:val="yellow"/>
            </w:rPr>
          </w:rPrChange>
        </w:rPr>
      </w:pPr>
      <w:ins w:id="632" w:author="Peter Jean Paul" w:date="2025-08-30T02:51:00Z" w16du:dateUtc="2025-08-30T01:51:00Z">
        <w:r w:rsidRPr="0048176A">
          <w:rPr>
            <w:rFonts w:ascii="Times New Roman" w:hAnsi="Times New Roman" w:cs="Times New Roman"/>
            <w:rPrChange w:id="633" w:author="Peter Jean Paul" w:date="2025-08-30T02:54:00Z" w16du:dateUtc="2025-08-30T01:54:00Z">
              <w:rPr>
                <w:rFonts w:ascii="Times New Roman" w:hAnsi="Times New Roman" w:cs="Times New Roman"/>
                <w:highlight w:val="yellow"/>
              </w:rPr>
            </w:rPrChange>
          </w:rPr>
          <w:t>Administration login will need a unique organization ID that is issued to only verified partners.</w:t>
        </w:r>
      </w:ins>
    </w:p>
    <w:p w14:paraId="343F3237" w14:textId="77777777" w:rsidR="0048176A" w:rsidRPr="007D12D8" w:rsidDel="0050249D" w:rsidRDefault="0048176A" w:rsidP="007D12D8">
      <w:pPr>
        <w:pStyle w:val="Heading1"/>
        <w:rPr>
          <w:del w:id="634" w:author="VAMSI KRISHNA KANCHARAPU" w:date="2025-09-01T17:03:00Z" w16du:dateUtc="2025-09-01T16:03:00Z"/>
        </w:rPr>
      </w:pPr>
    </w:p>
    <w:p w14:paraId="0F65FFDA" w14:textId="77777777" w:rsidR="0048176A" w:rsidRPr="007D12D8" w:rsidDel="008722D1" w:rsidRDefault="0048176A" w:rsidP="007D12D8">
      <w:pPr>
        <w:pStyle w:val="Heading1"/>
        <w:rPr>
          <w:ins w:id="635" w:author="Peter Jean Paul" w:date="2025-08-30T02:56:00Z" w16du:dateUtc="2025-08-30T01:56:00Z"/>
          <w:del w:id="636" w:author="VAMSI KRISHNA KANCHARAPU" w:date="2025-09-01T17:03:00Z" w16du:dateUtc="2025-09-01T16:03:00Z"/>
        </w:rPr>
        <w:pPrChange w:id="637" w:author="VAMSI KRISHNA KANCHARAPU" w:date="2025-09-01T23:23:00Z" w16du:dateUtc="2025-09-01T22:23:00Z">
          <w:pPr/>
        </w:pPrChange>
      </w:pPr>
    </w:p>
    <w:p w14:paraId="571504D1" w14:textId="77777777" w:rsidR="0048176A" w:rsidRPr="007D12D8" w:rsidRDefault="0048176A" w:rsidP="007D12D8">
      <w:pPr>
        <w:pStyle w:val="Heading1"/>
        <w:rPr>
          <w:ins w:id="638" w:author="VAMSI KRISHNA KANCHARAPU" w:date="2025-09-01T23:24:00Z" w16du:dateUtc="2025-09-01T22:24:00Z"/>
        </w:rPr>
      </w:pPr>
      <w:bookmarkStart w:id="639" w:name="_Toc207677319"/>
      <w:ins w:id="640" w:author="Peter Jean Paul" w:date="2025-08-30T02:56:00Z" w16du:dateUtc="2025-08-30T01:56:00Z">
        <w:r w:rsidRPr="007D12D8">
          <w:t>6.4 Backend Development and Data Flow</w:t>
        </w:r>
        <w:bookmarkEnd w:id="639"/>
        <w:r w:rsidRPr="007D12D8">
          <w:t xml:space="preserve"> </w:t>
        </w:r>
      </w:ins>
    </w:p>
    <w:p w14:paraId="5C66AFB9" w14:textId="77777777" w:rsidR="0048176A" w:rsidRPr="0048176A" w:rsidRDefault="0048176A" w:rsidP="0048176A">
      <w:pPr>
        <w:pStyle w:val="NormalWeb"/>
        <w:spacing w:line="360" w:lineRule="auto"/>
        <w:jc w:val="both"/>
        <w:rPr>
          <w:ins w:id="641" w:author="VAMSI KRISHNA KANCHARAPU" w:date="2025-09-01T23:26:00Z" w16du:dateUtc="2025-09-01T22:26:00Z"/>
        </w:rPr>
        <w:pPrChange w:id="642" w:author="VAMSI KRISHNA KANCHARAPU" w:date="2025-09-01T23:27:00Z" w16du:dateUtc="2025-09-01T22:27:00Z">
          <w:pPr>
            <w:pStyle w:val="NormalWeb"/>
          </w:pPr>
        </w:pPrChange>
      </w:pPr>
      <w:ins w:id="643" w:author="VAMSI KRISHNA KANCHARAPU" w:date="2025-09-01T23:24:00Z" w16du:dateUtc="2025-09-01T22:24:00Z">
        <w:r w:rsidRPr="0048176A">
          <w:t>The other side of the system that a user does not see is the backend. It contains the server, database and all the logic (such as authentication and storing user actions).</w:t>
        </w:r>
      </w:ins>
      <w:ins w:id="644" w:author="VAMSI KRISHNA KANCHARAPU" w:date="2025-09-01T23:26:00Z" w16du:dateUtc="2025-09-01T22:26:00Z">
        <w:r w:rsidRPr="0048176A">
          <w:t xml:space="preserve"> The backend of the platform is built using </w:t>
        </w:r>
        <w:r w:rsidRPr="0048176A">
          <w:rPr>
            <w:rStyle w:val="Strong"/>
            <w:rFonts w:eastAsiaTheme="majorEastAsia"/>
            <w:b w:val="0"/>
            <w:bCs w:val="0"/>
            <w:rPrChange w:id="645" w:author="VAMSI KRISHNA KANCHARAPU" w:date="2025-09-01T23:27:00Z" w16du:dateUtc="2025-09-01T22:27:00Z">
              <w:rPr>
                <w:rStyle w:val="Strong"/>
                <w:rFonts w:eastAsiaTheme="majorEastAsia"/>
              </w:rPr>
            </w:rPrChange>
          </w:rPr>
          <w:t>Node.js</w:t>
        </w:r>
        <w:r w:rsidRPr="0048176A">
          <w:t xml:space="preserve"> with the </w:t>
        </w:r>
        <w:r w:rsidRPr="0048176A">
          <w:rPr>
            <w:rStyle w:val="Strong"/>
            <w:rFonts w:eastAsiaTheme="majorEastAsia"/>
            <w:b w:val="0"/>
            <w:bCs w:val="0"/>
            <w:rPrChange w:id="646" w:author="VAMSI KRISHNA KANCHARAPU" w:date="2025-09-01T23:27:00Z" w16du:dateUtc="2025-09-01T22:27:00Z">
              <w:rPr>
                <w:rStyle w:val="Strong"/>
                <w:rFonts w:eastAsiaTheme="majorEastAsia"/>
              </w:rPr>
            </w:rPrChange>
          </w:rPr>
          <w:t>Express.js</w:t>
        </w:r>
        <w:r w:rsidRPr="0048176A">
          <w:t xml:space="preserve"> framework.</w:t>
        </w:r>
      </w:ins>
      <w:ins w:id="647" w:author="VAMSI KRISHNA KANCHARAPU" w:date="2025-09-01T23:27:00Z" w16du:dateUtc="2025-09-01T22:27:00Z">
        <w:r w:rsidRPr="0048176A">
          <w:t xml:space="preserve"> </w:t>
        </w:r>
      </w:ins>
      <w:ins w:id="648" w:author="VAMSI KRISHNA KANCHARAPU" w:date="2025-09-01T23:26:00Z" w16du:dateUtc="2025-09-01T22:26:00Z">
        <w:r w:rsidRPr="0048176A">
          <w:rPr>
            <w:rStyle w:val="Strong"/>
            <w:rFonts w:eastAsiaTheme="majorEastAsia"/>
            <w:b w:val="0"/>
            <w:bCs w:val="0"/>
            <w:rPrChange w:id="649" w:author="VAMSI KRISHNA KANCHARAPU" w:date="2025-09-01T23:27:00Z" w16du:dateUtc="2025-09-01T22:27:00Z">
              <w:rPr>
                <w:rStyle w:val="Strong"/>
                <w:rFonts w:eastAsiaTheme="majorEastAsia"/>
              </w:rPr>
            </w:rPrChange>
          </w:rPr>
          <w:t>Node.js</w:t>
        </w:r>
        <w:r w:rsidRPr="0048176A">
          <w:t xml:space="preserve"> is a JavaScript runtime that allows </w:t>
        </w:r>
        <w:r w:rsidRPr="0048176A">
          <w:lastRenderedPageBreak/>
          <w:t xml:space="preserve">executing JavaScript code on the server side, while </w:t>
        </w:r>
        <w:r w:rsidRPr="0048176A">
          <w:rPr>
            <w:rStyle w:val="Strong"/>
            <w:rFonts w:eastAsiaTheme="majorEastAsia"/>
            <w:b w:val="0"/>
            <w:bCs w:val="0"/>
            <w:rPrChange w:id="650" w:author="VAMSI KRISHNA KANCHARAPU" w:date="2025-09-01T23:27:00Z" w16du:dateUtc="2025-09-01T22:27:00Z">
              <w:rPr>
                <w:rStyle w:val="Strong"/>
                <w:rFonts w:eastAsiaTheme="majorEastAsia"/>
              </w:rPr>
            </w:rPrChange>
          </w:rPr>
          <w:t>Express.js</w:t>
        </w:r>
        <w:r w:rsidRPr="0048176A">
          <w:t xml:space="preserve"> is a web framework for Node.js used to create API endpoints and manage routing between the frontend and the backend.</w:t>
        </w:r>
      </w:ins>
    </w:p>
    <w:p w14:paraId="6A703854" w14:textId="77777777" w:rsidR="0048176A" w:rsidRPr="0048176A" w:rsidRDefault="0048176A" w:rsidP="0048176A">
      <w:pPr>
        <w:pStyle w:val="NormalWeb"/>
        <w:spacing w:line="360" w:lineRule="auto"/>
        <w:ind w:firstLine="720"/>
        <w:jc w:val="both"/>
        <w:rPr>
          <w:ins w:id="651" w:author="VAMSI KRISHNA KANCHARAPU" w:date="2025-09-01T23:29:00Z" w16du:dateUtc="2025-09-01T22:29:00Z"/>
        </w:rPr>
      </w:pPr>
      <w:ins w:id="652" w:author="VAMSI KRISHNA KANCHARAPU" w:date="2025-09-01T23:26:00Z" w16du:dateUtc="2025-09-01T22:26:00Z">
        <w:r w:rsidRPr="0048176A">
          <w:t xml:space="preserve">The main entry point for the backend is the </w:t>
        </w:r>
        <w:r w:rsidRPr="0048176A">
          <w:rPr>
            <w:rStyle w:val="HTMLCode"/>
            <w:rFonts w:ascii="Times New Roman" w:eastAsiaTheme="majorEastAsia" w:hAnsi="Times New Roman" w:cs="Times New Roman"/>
            <w:sz w:val="24"/>
            <w:szCs w:val="24"/>
            <w:rPrChange w:id="653" w:author="VAMSI KRISHNA KANCHARAPU" w:date="2025-09-01T23:27:00Z" w16du:dateUtc="2025-09-01T22:27:00Z">
              <w:rPr>
                <w:rStyle w:val="HTMLCode"/>
                <w:rFonts w:eastAsiaTheme="majorEastAsia"/>
              </w:rPr>
            </w:rPrChange>
          </w:rPr>
          <w:t>index.js</w:t>
        </w:r>
        <w:r w:rsidRPr="0048176A">
          <w:t xml:space="preserve"> file, which initializes the Express server and manages API endpoints that interact with the database and frontend. When the frontend (built with React) sends a request such as a user logging in, starting an activity, or </w:t>
        </w:r>
        <w:proofErr w:type="gramStart"/>
        <w:r w:rsidRPr="0048176A">
          <w:t>making a donation</w:t>
        </w:r>
      </w:ins>
      <w:proofErr w:type="gramEnd"/>
      <w:ins w:id="654" w:author="VAMSI KRISHNA KANCHARAPU" w:date="2025-09-01T23:31:00Z" w16du:dateUtc="2025-09-01T22:31:00Z">
        <w:r w:rsidRPr="0048176A">
          <w:t xml:space="preserve"> t</w:t>
        </w:r>
      </w:ins>
      <w:ins w:id="655" w:author="VAMSI KRISHNA KANCHARAPU" w:date="2025-09-01T23:26:00Z" w16du:dateUtc="2025-09-01T22:26:00Z">
        <w:r w:rsidRPr="0048176A">
          <w:t>hese requests are routed to the correct endpoint in the backend.</w:t>
        </w:r>
      </w:ins>
      <w:ins w:id="656" w:author="VAMSI KRISHNA KANCHARAPU" w:date="2025-09-01T23:28:00Z" w16du:dateUtc="2025-09-01T22:28:00Z">
        <w:r w:rsidRPr="0048176A">
          <w:t xml:space="preserve"> Each request is processed and then connected to </w:t>
        </w:r>
        <w:r w:rsidRPr="0048176A">
          <w:rPr>
            <w:rStyle w:val="Strong"/>
            <w:rFonts w:eastAsiaTheme="majorEastAsia"/>
            <w:b w:val="0"/>
            <w:bCs w:val="0"/>
            <w:rPrChange w:id="657" w:author="VAMSI KRISHNA KANCHARAPU" w:date="2025-09-01T23:28:00Z" w16du:dateUtc="2025-09-01T22:28:00Z">
              <w:rPr>
                <w:rStyle w:val="Strong"/>
                <w:rFonts w:eastAsiaTheme="majorEastAsia"/>
              </w:rPr>
            </w:rPrChange>
          </w:rPr>
          <w:t>Supabase</w:t>
        </w:r>
        <w:r w:rsidRPr="0048176A">
          <w:t xml:space="preserve">, the platform’s backend-as-a-service provider. Supabase manages the database operations and provides </w:t>
        </w:r>
        <w:r w:rsidRPr="0048176A">
          <w:rPr>
            <w:rStyle w:val="Strong"/>
            <w:rFonts w:eastAsiaTheme="majorEastAsia"/>
            <w:b w:val="0"/>
            <w:bCs w:val="0"/>
            <w:rPrChange w:id="658" w:author="VAMSI KRISHNA KANCHARAPU" w:date="2025-09-01T23:28:00Z" w16du:dateUtc="2025-09-01T22:28:00Z">
              <w:rPr>
                <w:rStyle w:val="Strong"/>
                <w:rFonts w:eastAsiaTheme="majorEastAsia"/>
              </w:rPr>
            </w:rPrChange>
          </w:rPr>
          <w:t>real-time syncing</w:t>
        </w:r>
        <w:r w:rsidRPr="0048176A">
          <w:t xml:space="preserve">, </w:t>
        </w:r>
        <w:r w:rsidRPr="0048176A">
          <w:rPr>
            <w:rStyle w:val="Strong"/>
            <w:rFonts w:eastAsiaTheme="majorEastAsia"/>
            <w:b w:val="0"/>
            <w:bCs w:val="0"/>
            <w:rPrChange w:id="659" w:author="VAMSI KRISHNA KANCHARAPU" w:date="2025-09-01T23:28:00Z" w16du:dateUtc="2025-09-01T22:28:00Z">
              <w:rPr>
                <w:rStyle w:val="Strong"/>
                <w:rFonts w:eastAsiaTheme="majorEastAsia"/>
              </w:rPr>
            </w:rPrChange>
          </w:rPr>
          <w:t>authentication</w:t>
        </w:r>
        <w:r w:rsidRPr="0048176A">
          <w:t xml:space="preserve">, and </w:t>
        </w:r>
        <w:r w:rsidRPr="0048176A">
          <w:rPr>
            <w:rStyle w:val="Strong"/>
            <w:rFonts w:eastAsiaTheme="majorEastAsia"/>
            <w:b w:val="0"/>
            <w:bCs w:val="0"/>
            <w:rPrChange w:id="660" w:author="VAMSI KRISHNA KANCHARAPU" w:date="2025-09-01T23:28:00Z" w16du:dateUtc="2025-09-01T22:28:00Z">
              <w:rPr>
                <w:rStyle w:val="Strong"/>
                <w:rFonts w:eastAsiaTheme="majorEastAsia"/>
              </w:rPr>
            </w:rPrChange>
          </w:rPr>
          <w:t>secure storage</w:t>
        </w:r>
        <w:r w:rsidRPr="0048176A">
          <w:t xml:space="preserve"> of user data.</w:t>
        </w:r>
      </w:ins>
    </w:p>
    <w:p w14:paraId="6E2DCC79" w14:textId="77777777" w:rsidR="0048176A" w:rsidRPr="0048176A" w:rsidRDefault="0048176A" w:rsidP="0048176A">
      <w:pPr>
        <w:pStyle w:val="NormalWeb"/>
        <w:spacing w:line="360" w:lineRule="auto"/>
        <w:jc w:val="both"/>
        <w:rPr>
          <w:ins w:id="661" w:author="VAMSI KRISHNA KANCHARAPU" w:date="2025-09-01T23:29:00Z" w16du:dateUtc="2025-09-01T22:29:00Z"/>
        </w:rPr>
        <w:pPrChange w:id="662" w:author="VAMSI KRISHNA KANCHARAPU" w:date="2025-09-01T23:29:00Z" w16du:dateUtc="2025-09-01T22:29:00Z">
          <w:pPr>
            <w:pStyle w:val="NormalWeb"/>
          </w:pPr>
        </w:pPrChange>
      </w:pPr>
      <w:ins w:id="663" w:author="VAMSI KRISHNA KANCHARAPU" w:date="2025-09-01T23:29:00Z" w16du:dateUtc="2025-09-01T22:29:00Z">
        <w:r w:rsidRPr="0048176A">
          <w:t xml:space="preserve">The </w:t>
        </w:r>
        <w:r w:rsidRPr="0048176A">
          <w:rPr>
            <w:rStyle w:val="Strong"/>
            <w:rFonts w:eastAsiaTheme="majorEastAsia"/>
            <w:b w:val="0"/>
            <w:bCs w:val="0"/>
            <w:rPrChange w:id="664" w:author="VAMSI KRISHNA KANCHARAPU" w:date="2025-09-01T23:29:00Z" w16du:dateUtc="2025-09-01T22:29:00Z">
              <w:rPr>
                <w:rStyle w:val="Strong"/>
                <w:rFonts w:eastAsiaTheme="majorEastAsia"/>
              </w:rPr>
            </w:rPrChange>
          </w:rPr>
          <w:t>data flow</w:t>
        </w:r>
        <w:r w:rsidRPr="0048176A">
          <w:t xml:space="preserve"> between frontend, backend, and database works as follows:</w:t>
        </w:r>
      </w:ins>
    </w:p>
    <w:p w14:paraId="6E0A359D" w14:textId="77777777" w:rsidR="0048176A" w:rsidRPr="0048176A" w:rsidRDefault="0048176A" w:rsidP="0048176A">
      <w:pPr>
        <w:pStyle w:val="NormalWeb"/>
        <w:numPr>
          <w:ilvl w:val="0"/>
          <w:numId w:val="31"/>
        </w:numPr>
        <w:spacing w:line="360" w:lineRule="auto"/>
        <w:jc w:val="both"/>
        <w:rPr>
          <w:ins w:id="665" w:author="VAMSI KRISHNA KANCHARAPU" w:date="2025-09-01T23:29:00Z" w16du:dateUtc="2025-09-01T22:29:00Z"/>
        </w:rPr>
        <w:pPrChange w:id="666" w:author="VAMSI KRISHNA KANCHARAPU" w:date="2025-09-01T23:29:00Z" w16du:dateUtc="2025-09-01T22:29:00Z">
          <w:pPr>
            <w:pStyle w:val="NormalWeb"/>
            <w:numPr>
              <w:numId w:val="32"/>
            </w:numPr>
            <w:tabs>
              <w:tab w:val="num" w:pos="720"/>
            </w:tabs>
            <w:ind w:left="720" w:hanging="360"/>
          </w:pPr>
        </w:pPrChange>
      </w:pPr>
      <w:ins w:id="667" w:author="VAMSI KRISHNA KANCHARAPU" w:date="2025-09-01T23:29:00Z" w16du:dateUtc="2025-09-01T22:29:00Z">
        <w:r w:rsidRPr="0048176A">
          <w:rPr>
            <w:rStyle w:val="Strong"/>
            <w:rFonts w:eastAsiaTheme="majorEastAsia"/>
            <w:b w:val="0"/>
            <w:bCs w:val="0"/>
            <w:rPrChange w:id="668" w:author="VAMSI KRISHNA KANCHARAPU" w:date="2025-09-01T23:29:00Z" w16du:dateUtc="2025-09-01T22:29:00Z">
              <w:rPr>
                <w:rStyle w:val="Strong"/>
                <w:rFonts w:eastAsiaTheme="majorEastAsia"/>
              </w:rPr>
            </w:rPrChange>
          </w:rPr>
          <w:t>Frontend sends a request</w:t>
        </w:r>
        <w:r w:rsidRPr="0048176A">
          <w:t xml:space="preserve"> (e.g., complete activity).</w:t>
        </w:r>
      </w:ins>
    </w:p>
    <w:p w14:paraId="18B7CB63" w14:textId="77777777" w:rsidR="0048176A" w:rsidRPr="0048176A" w:rsidRDefault="0048176A" w:rsidP="0048176A">
      <w:pPr>
        <w:pStyle w:val="NormalWeb"/>
        <w:numPr>
          <w:ilvl w:val="0"/>
          <w:numId w:val="31"/>
        </w:numPr>
        <w:spacing w:line="360" w:lineRule="auto"/>
        <w:jc w:val="both"/>
        <w:rPr>
          <w:ins w:id="669" w:author="VAMSI KRISHNA KANCHARAPU" w:date="2025-09-01T23:29:00Z" w16du:dateUtc="2025-09-01T22:29:00Z"/>
        </w:rPr>
        <w:pPrChange w:id="670" w:author="VAMSI KRISHNA KANCHARAPU" w:date="2025-09-01T23:29:00Z" w16du:dateUtc="2025-09-01T22:29:00Z">
          <w:pPr>
            <w:pStyle w:val="NormalWeb"/>
            <w:numPr>
              <w:numId w:val="32"/>
            </w:numPr>
            <w:tabs>
              <w:tab w:val="num" w:pos="720"/>
            </w:tabs>
            <w:ind w:left="720" w:hanging="360"/>
          </w:pPr>
        </w:pPrChange>
      </w:pPr>
      <w:ins w:id="671" w:author="VAMSI KRISHNA KANCHARAPU" w:date="2025-09-01T23:29:00Z" w16du:dateUtc="2025-09-01T22:29:00Z">
        <w:r w:rsidRPr="0048176A">
          <w:rPr>
            <w:rStyle w:val="Strong"/>
            <w:rFonts w:eastAsiaTheme="majorEastAsia"/>
            <w:b w:val="0"/>
            <w:bCs w:val="0"/>
            <w:rPrChange w:id="672" w:author="VAMSI KRISHNA KANCHARAPU" w:date="2025-09-01T23:29:00Z" w16du:dateUtc="2025-09-01T22:29:00Z">
              <w:rPr>
                <w:rStyle w:val="Strong"/>
                <w:rFonts w:eastAsiaTheme="majorEastAsia"/>
              </w:rPr>
            </w:rPrChange>
          </w:rPr>
          <w:t>Express backend receives</w:t>
        </w:r>
        <w:r w:rsidRPr="0048176A">
          <w:t xml:space="preserve"> the request via API</w:t>
        </w:r>
      </w:ins>
      <w:ins w:id="673" w:author="VAMSI KRISHNA KANCHARAPU" w:date="2025-09-01T23:32:00Z" w16du:dateUtc="2025-09-01T22:32:00Z">
        <w:r w:rsidRPr="0048176A">
          <w:t>.</w:t>
        </w:r>
      </w:ins>
    </w:p>
    <w:p w14:paraId="5E025879" w14:textId="77777777" w:rsidR="0048176A" w:rsidRPr="0048176A" w:rsidRDefault="0048176A" w:rsidP="0048176A">
      <w:pPr>
        <w:pStyle w:val="NormalWeb"/>
        <w:numPr>
          <w:ilvl w:val="0"/>
          <w:numId w:val="31"/>
        </w:numPr>
        <w:spacing w:line="360" w:lineRule="auto"/>
        <w:jc w:val="both"/>
        <w:rPr>
          <w:ins w:id="674" w:author="VAMSI KRISHNA KANCHARAPU" w:date="2025-09-01T23:29:00Z" w16du:dateUtc="2025-09-01T22:29:00Z"/>
        </w:rPr>
        <w:pPrChange w:id="675" w:author="VAMSI KRISHNA KANCHARAPU" w:date="2025-09-01T23:29:00Z" w16du:dateUtc="2025-09-01T22:29:00Z">
          <w:pPr>
            <w:pStyle w:val="NormalWeb"/>
            <w:numPr>
              <w:numId w:val="32"/>
            </w:numPr>
            <w:tabs>
              <w:tab w:val="num" w:pos="720"/>
            </w:tabs>
            <w:ind w:left="720" w:hanging="360"/>
          </w:pPr>
        </w:pPrChange>
      </w:pPr>
      <w:ins w:id="676" w:author="VAMSI KRISHNA KANCHARAPU" w:date="2025-09-01T23:29:00Z" w16du:dateUtc="2025-09-01T22:29:00Z">
        <w:r w:rsidRPr="0048176A">
          <w:rPr>
            <w:rStyle w:val="Strong"/>
            <w:rFonts w:eastAsiaTheme="majorEastAsia"/>
            <w:b w:val="0"/>
            <w:bCs w:val="0"/>
            <w:rPrChange w:id="677" w:author="VAMSI KRISHNA KANCHARAPU" w:date="2025-09-01T23:29:00Z" w16du:dateUtc="2025-09-01T22:29:00Z">
              <w:rPr>
                <w:rStyle w:val="Strong"/>
                <w:rFonts w:eastAsiaTheme="majorEastAsia"/>
              </w:rPr>
            </w:rPrChange>
          </w:rPr>
          <w:t>Supabase client (used in backend)</w:t>
        </w:r>
        <w:r w:rsidRPr="0048176A">
          <w:t xml:space="preserve"> sends a query to the relevant table (e.g., </w:t>
        </w:r>
      </w:ins>
      <w:ins w:id="678" w:author="VAMSI KRISHNA KANCHARAPU" w:date="2025-09-01T23:32:00Z" w16du:dateUtc="2025-09-01T22:32:00Z">
        <w:r w:rsidRPr="0048176A">
          <w:rPr>
            <w:rStyle w:val="HTMLCode"/>
            <w:rFonts w:ascii="Times New Roman" w:eastAsiaTheme="majorEastAsia" w:hAnsi="Times New Roman" w:cs="Times New Roman"/>
          </w:rPr>
          <w:t>activity log</w:t>
        </w:r>
      </w:ins>
      <w:ins w:id="679" w:author="VAMSI KRISHNA KANCHARAPU" w:date="2025-09-01T23:29:00Z" w16du:dateUtc="2025-09-01T22:29:00Z">
        <w:r w:rsidRPr="0048176A">
          <w:t xml:space="preserve">, </w:t>
        </w:r>
        <w:r w:rsidRPr="0048176A">
          <w:rPr>
            <w:rStyle w:val="HTMLCode"/>
            <w:rFonts w:ascii="Times New Roman" w:eastAsiaTheme="majorEastAsia" w:hAnsi="Times New Roman" w:cs="Times New Roman"/>
            <w:sz w:val="24"/>
            <w:szCs w:val="24"/>
            <w:rPrChange w:id="680" w:author="VAMSI KRISHNA KANCHARAPU" w:date="2025-09-01T23:29:00Z" w16du:dateUtc="2025-09-01T22:29:00Z">
              <w:rPr>
                <w:rStyle w:val="HTMLCode"/>
                <w:rFonts w:eastAsiaTheme="majorEastAsia"/>
              </w:rPr>
            </w:rPrChange>
          </w:rPr>
          <w:t>q_table</w:t>
        </w:r>
        <w:r w:rsidRPr="0048176A">
          <w:t>) to fetch, update, or store data.</w:t>
        </w:r>
      </w:ins>
    </w:p>
    <w:p w14:paraId="1B090D0D" w14:textId="77777777" w:rsidR="0048176A" w:rsidRPr="0048176A" w:rsidRDefault="0048176A" w:rsidP="0048176A">
      <w:pPr>
        <w:pStyle w:val="NormalWeb"/>
        <w:numPr>
          <w:ilvl w:val="0"/>
          <w:numId w:val="31"/>
        </w:numPr>
        <w:spacing w:line="360" w:lineRule="auto"/>
        <w:jc w:val="both"/>
        <w:rPr>
          <w:ins w:id="681" w:author="VAMSI KRISHNA KANCHARAPU" w:date="2025-09-01T23:29:00Z" w16du:dateUtc="2025-09-01T22:29:00Z"/>
        </w:rPr>
        <w:pPrChange w:id="682" w:author="VAMSI KRISHNA KANCHARAPU" w:date="2025-09-01T23:36:00Z" w16du:dateUtc="2025-09-01T22:36:00Z">
          <w:pPr>
            <w:pStyle w:val="NormalWeb"/>
            <w:numPr>
              <w:numId w:val="32"/>
            </w:numPr>
            <w:tabs>
              <w:tab w:val="num" w:pos="720"/>
            </w:tabs>
            <w:ind w:left="720" w:hanging="360"/>
          </w:pPr>
        </w:pPrChange>
      </w:pPr>
      <w:ins w:id="683" w:author="VAMSI KRISHNA KANCHARAPU" w:date="2025-09-01T23:29:00Z" w16du:dateUtc="2025-09-01T22:29:00Z">
        <w:r w:rsidRPr="0048176A">
          <w:rPr>
            <w:rStyle w:val="Strong"/>
            <w:rFonts w:eastAsiaTheme="majorEastAsia"/>
            <w:b w:val="0"/>
            <w:bCs w:val="0"/>
            <w:rPrChange w:id="684" w:author="VAMSI KRISHNA KANCHARAPU" w:date="2025-09-01T23:29:00Z" w16du:dateUtc="2025-09-01T22:29:00Z">
              <w:rPr>
                <w:rStyle w:val="Strong"/>
                <w:rFonts w:eastAsiaTheme="majorEastAsia"/>
              </w:rPr>
            </w:rPrChange>
          </w:rPr>
          <w:t>The backend sends a response</w:t>
        </w:r>
        <w:r w:rsidRPr="0048176A">
          <w:t xml:space="preserve"> back to the frontend with the result (e.g., updated or confirmation message).</w:t>
        </w:r>
      </w:ins>
    </w:p>
    <w:p w14:paraId="45465F33" w14:textId="12CF2259" w:rsidR="0048176A" w:rsidRPr="0048176A" w:rsidRDefault="00FF7ED0" w:rsidP="0048176A">
      <w:pPr>
        <w:pStyle w:val="NormalWeb"/>
        <w:spacing w:line="360" w:lineRule="auto"/>
        <w:jc w:val="both"/>
        <w:rPr>
          <w:ins w:id="685" w:author="VAMSI KRISHNA KANCHARAPU" w:date="2025-09-01T23:29:00Z" w16du:dateUtc="2025-09-01T22:29:00Z"/>
        </w:rPr>
        <w:pPrChange w:id="686" w:author="VAMSI KRISHNA KANCHARAPU" w:date="2025-09-01T23:29:00Z" w16du:dateUtc="2025-09-01T22:29:00Z">
          <w:pPr>
            <w:pStyle w:val="NormalWeb"/>
          </w:pPr>
        </w:pPrChange>
      </w:pPr>
      <w:ins w:id="687" w:author="VAMSI KRISHNA KANCHARAPU" w:date="2025-09-01T23:36:00Z" w16du:dateUtc="2025-09-01T22:36:00Z">
        <w:r w:rsidRPr="0048176A">
          <w:rPr>
            <w:noProof/>
          </w:rPr>
          <w:drawing>
            <wp:anchor distT="0" distB="0" distL="114300" distR="114300" simplePos="0" relativeHeight="251663360" behindDoc="0" locked="0" layoutInCell="1" allowOverlap="1" wp14:anchorId="14899240" wp14:editId="4EA3D90D">
              <wp:simplePos x="0" y="0"/>
              <wp:positionH relativeFrom="column">
                <wp:posOffset>1487170</wp:posOffset>
              </wp:positionH>
              <wp:positionV relativeFrom="paragraph">
                <wp:posOffset>902970</wp:posOffset>
              </wp:positionV>
              <wp:extent cx="2450465" cy="2669540"/>
              <wp:effectExtent l="0" t="0" r="635" b="0"/>
              <wp:wrapSquare wrapText="bothSides"/>
              <wp:docPr id="1133465391"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65391" name="Picture 1" descr="A diagram of a software applicatio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465" cy="2669540"/>
                      </a:xfrm>
                      <a:prstGeom prst="rect">
                        <a:avLst/>
                      </a:prstGeom>
                      <a:noFill/>
                      <a:ln>
                        <a:noFill/>
                      </a:ln>
                    </pic:spPr>
                  </pic:pic>
                </a:graphicData>
              </a:graphic>
              <wp14:sizeRelH relativeFrom="page">
                <wp14:pctWidth>0</wp14:pctWidth>
              </wp14:sizeRelH>
              <wp14:sizeRelV relativeFrom="page">
                <wp14:pctHeight>0</wp14:pctHeight>
              </wp14:sizeRelV>
            </wp:anchor>
          </w:drawing>
        </w:r>
      </w:ins>
      <w:ins w:id="688" w:author="VAMSI KRISHNA KANCHARAPU" w:date="2025-09-01T23:29:00Z" w16du:dateUtc="2025-09-01T22:29:00Z">
        <w:r w:rsidR="0048176A" w:rsidRPr="0048176A">
          <w:t xml:space="preserve">In addition to standard data exchange, the backend also includes an </w:t>
        </w:r>
        <w:r w:rsidR="0048176A" w:rsidRPr="0048176A">
          <w:rPr>
            <w:rStyle w:val="Strong"/>
            <w:rFonts w:eastAsiaTheme="majorEastAsia"/>
            <w:b w:val="0"/>
            <w:bCs w:val="0"/>
            <w:rPrChange w:id="689" w:author="VAMSI KRISHNA KANCHARAPU" w:date="2025-09-01T23:29:00Z" w16du:dateUtc="2025-09-01T22:29:00Z">
              <w:rPr>
                <w:rStyle w:val="Strong"/>
                <w:rFonts w:eastAsiaTheme="majorEastAsia"/>
              </w:rPr>
            </w:rPrChange>
          </w:rPr>
          <w:t>AI engine</w:t>
        </w:r>
        <w:r w:rsidR="0048176A" w:rsidRPr="0048176A">
          <w:t xml:space="preserve"> powered by </w:t>
        </w:r>
        <w:r w:rsidR="0048176A" w:rsidRPr="0048176A">
          <w:rPr>
            <w:rStyle w:val="Strong"/>
            <w:rFonts w:eastAsiaTheme="majorEastAsia"/>
            <w:b w:val="0"/>
            <w:bCs w:val="0"/>
            <w:rPrChange w:id="690" w:author="VAMSI KRISHNA KANCHARAPU" w:date="2025-09-01T23:29:00Z" w16du:dateUtc="2025-09-01T22:29:00Z">
              <w:rPr>
                <w:rStyle w:val="Strong"/>
                <w:rFonts w:eastAsiaTheme="majorEastAsia"/>
              </w:rPr>
            </w:rPrChange>
          </w:rPr>
          <w:t>Python’s FastAPI</w:t>
        </w:r>
        <w:r w:rsidR="0048176A" w:rsidRPr="0048176A">
          <w:t xml:space="preserve">, running separately from the Node server. This Python-based system calculates </w:t>
        </w:r>
        <w:r w:rsidR="0048176A" w:rsidRPr="0048176A">
          <w:rPr>
            <w:rStyle w:val="Strong"/>
            <w:rFonts w:eastAsiaTheme="majorEastAsia"/>
            <w:b w:val="0"/>
            <w:bCs w:val="0"/>
            <w:rPrChange w:id="691" w:author="VAMSI KRISHNA KANCHARAPU" w:date="2025-09-01T23:29:00Z" w16du:dateUtc="2025-09-01T22:29:00Z">
              <w:rPr>
                <w:rStyle w:val="Strong"/>
                <w:rFonts w:eastAsiaTheme="majorEastAsia"/>
              </w:rPr>
            </w:rPrChange>
          </w:rPr>
          <w:t>Q-values</w:t>
        </w:r>
      </w:ins>
      <w:ins w:id="692" w:author="VAMSI KRISHNA KANCHARAPU" w:date="2025-09-01T23:36:00Z" w16du:dateUtc="2025-09-01T22:36:00Z">
        <w:r w:rsidR="0048176A" w:rsidRPr="0048176A">
          <w:t xml:space="preserve"> </w:t>
        </w:r>
      </w:ins>
      <w:ins w:id="693" w:author="VAMSI KRISHNA KANCHARAPU" w:date="2025-09-01T23:29:00Z" w16du:dateUtc="2025-09-01T22:29:00Z">
        <w:r w:rsidR="0048176A" w:rsidRPr="0048176A">
          <w:t xml:space="preserve">for activity recommendations and updates the </w:t>
        </w:r>
        <w:r w:rsidR="0048176A" w:rsidRPr="0048176A">
          <w:rPr>
            <w:rStyle w:val="HTMLCode"/>
            <w:rFonts w:ascii="Times New Roman" w:eastAsiaTheme="majorEastAsia" w:hAnsi="Times New Roman" w:cs="Times New Roman"/>
            <w:sz w:val="24"/>
            <w:szCs w:val="24"/>
            <w:rPrChange w:id="694" w:author="VAMSI KRISHNA KANCHARAPU" w:date="2025-09-01T23:29:00Z" w16du:dateUtc="2025-09-01T22:29:00Z">
              <w:rPr>
                <w:rStyle w:val="HTMLCode"/>
                <w:rFonts w:eastAsiaTheme="majorEastAsia"/>
              </w:rPr>
            </w:rPrChange>
          </w:rPr>
          <w:t>q_table</w:t>
        </w:r>
        <w:r w:rsidR="0048176A" w:rsidRPr="0048176A">
          <w:t xml:space="preserve"> in the Supabase database.</w:t>
        </w:r>
      </w:ins>
      <w:ins w:id="695" w:author="VAMSI KRISHNA KANCHARAPU" w:date="2025-09-01T23:36:00Z" w16du:dateUtc="2025-09-01T22:36:00Z">
        <w:r w:rsidR="0048176A" w:rsidRPr="0048176A">
          <w:rPr>
            <w:noProof/>
          </w:rPr>
          <w:t xml:space="preserve"> </w:t>
        </w:r>
      </w:ins>
    </w:p>
    <w:p w14:paraId="37BEF933" w14:textId="0AAC65EE" w:rsidR="0048176A" w:rsidRPr="0048176A" w:rsidRDefault="0048176A" w:rsidP="0048176A">
      <w:pPr>
        <w:pStyle w:val="NormalWeb"/>
        <w:spacing w:line="360" w:lineRule="auto"/>
        <w:jc w:val="both"/>
        <w:rPr>
          <w:ins w:id="696" w:author="VAMSI KRISHNA KANCHARAPU" w:date="2025-09-01T23:37:00Z" w16du:dateUtc="2025-09-01T22:37:00Z"/>
        </w:rPr>
      </w:pPr>
    </w:p>
    <w:p w14:paraId="346AF2EB" w14:textId="5823BE9A" w:rsidR="0048176A" w:rsidRPr="0048176A" w:rsidRDefault="0048176A" w:rsidP="0048176A">
      <w:pPr>
        <w:pStyle w:val="NormalWeb"/>
        <w:spacing w:line="360" w:lineRule="auto"/>
        <w:jc w:val="both"/>
        <w:rPr>
          <w:ins w:id="697" w:author="VAMSI KRISHNA KANCHARAPU" w:date="2025-09-01T23:37:00Z" w16du:dateUtc="2025-09-01T22:37:00Z"/>
        </w:rPr>
      </w:pPr>
    </w:p>
    <w:p w14:paraId="05F5EF9A" w14:textId="714F7B51" w:rsidR="0048176A" w:rsidRPr="0048176A" w:rsidRDefault="0048176A" w:rsidP="0048176A">
      <w:pPr>
        <w:pStyle w:val="NormalWeb"/>
        <w:spacing w:line="360" w:lineRule="auto"/>
        <w:jc w:val="both"/>
        <w:rPr>
          <w:ins w:id="698" w:author="VAMSI KRISHNA KANCHARAPU" w:date="2025-09-01T23:37:00Z" w16du:dateUtc="2025-09-01T22:37:00Z"/>
        </w:rPr>
      </w:pPr>
    </w:p>
    <w:p w14:paraId="46F58C56" w14:textId="375A73D1" w:rsidR="0048176A" w:rsidRPr="0048176A" w:rsidRDefault="0048176A" w:rsidP="0048176A">
      <w:pPr>
        <w:pStyle w:val="NormalWeb"/>
        <w:spacing w:line="360" w:lineRule="auto"/>
        <w:jc w:val="both"/>
        <w:rPr>
          <w:ins w:id="699" w:author="VAMSI KRISHNA KANCHARAPU" w:date="2025-09-01T23:37:00Z" w16du:dateUtc="2025-09-01T22:37:00Z"/>
        </w:rPr>
      </w:pPr>
    </w:p>
    <w:p w14:paraId="55158B38" w14:textId="739F05AF" w:rsidR="0048176A" w:rsidRPr="0048176A" w:rsidRDefault="0048176A" w:rsidP="0048176A">
      <w:pPr>
        <w:pStyle w:val="NormalWeb"/>
        <w:spacing w:line="360" w:lineRule="auto"/>
        <w:jc w:val="both"/>
        <w:rPr>
          <w:ins w:id="700" w:author="VAMSI KRISHNA KANCHARAPU" w:date="2025-09-01T23:37:00Z" w16du:dateUtc="2025-09-01T22:37:00Z"/>
        </w:rPr>
      </w:pPr>
    </w:p>
    <w:p w14:paraId="593A2EB8" w14:textId="77777777" w:rsidR="0048176A" w:rsidRPr="0048176A" w:rsidRDefault="0048176A" w:rsidP="0048176A">
      <w:pPr>
        <w:pStyle w:val="NormalWeb"/>
        <w:spacing w:line="360" w:lineRule="auto"/>
        <w:jc w:val="both"/>
        <w:rPr>
          <w:ins w:id="701" w:author="VAMSI KRISHNA KANCHARAPU" w:date="2025-09-01T23:29:00Z" w16du:dateUtc="2025-09-01T22:29:00Z"/>
        </w:rPr>
        <w:pPrChange w:id="702" w:author="VAMSI KRISHNA KANCHARAPU" w:date="2025-09-01T23:29:00Z" w16du:dateUtc="2025-09-01T22:29:00Z">
          <w:pPr>
            <w:pStyle w:val="NormalWeb"/>
          </w:pPr>
        </w:pPrChange>
      </w:pPr>
      <w:ins w:id="703" w:author="VAMSI KRISHNA KANCHARAPU" w:date="2025-09-01T23:40:00Z" w16du:dateUtc="2025-09-01T22:40:00Z">
        <w:r w:rsidRPr="0048176A">
          <w:lastRenderedPageBreak/>
          <w:t>Finally,</w:t>
        </w:r>
      </w:ins>
      <w:ins w:id="704" w:author="VAMSI KRISHNA KANCHARAPU" w:date="2025-09-01T23:33:00Z" w16du:dateUtc="2025-09-01T22:33:00Z">
        <w:r w:rsidRPr="0048176A">
          <w:t xml:space="preserve"> “</w:t>
        </w:r>
      </w:ins>
      <w:ins w:id="705" w:author="VAMSI KRISHNA KANCHARAPU" w:date="2025-09-01T23:29:00Z" w16du:dateUtc="2025-09-01T22:29:00Z">
        <w:r w:rsidRPr="0048176A">
          <w:rPr>
            <w:rStyle w:val="Strong"/>
            <w:rFonts w:eastAsiaTheme="majorEastAsia"/>
            <w:b w:val="0"/>
            <w:bCs w:val="0"/>
            <w:rPrChange w:id="706" w:author="VAMSI KRISHNA KANCHARAPU" w:date="2025-09-01T23:29:00Z" w16du:dateUtc="2025-09-01T22:29:00Z">
              <w:rPr>
                <w:rStyle w:val="Strong"/>
                <w:rFonts w:eastAsiaTheme="majorEastAsia"/>
              </w:rPr>
            </w:rPrChange>
          </w:rPr>
          <w:t>Ollama</w:t>
        </w:r>
      </w:ins>
      <w:ins w:id="707" w:author="VAMSI KRISHNA KANCHARAPU" w:date="2025-09-01T23:33:00Z" w16du:dateUtc="2025-09-01T22:33:00Z">
        <w:r w:rsidRPr="0048176A">
          <w:rPr>
            <w:rStyle w:val="Strong"/>
            <w:rFonts w:eastAsiaTheme="majorEastAsia"/>
            <w:b w:val="0"/>
            <w:bCs w:val="0"/>
          </w:rPr>
          <w:t>”</w:t>
        </w:r>
      </w:ins>
      <w:ins w:id="708" w:author="VAMSI KRISHNA KANCHARAPU" w:date="2025-09-01T23:29:00Z" w16du:dateUtc="2025-09-01T22:29:00Z">
        <w:r w:rsidRPr="0048176A">
          <w:t xml:space="preserve">, a locally installed AI model server, is used when an organization clicks the “Download SDG Report” button. Data from the dashboard is sent to Ollama, which processes the content and returns a </w:t>
        </w:r>
        <w:r w:rsidRPr="0048176A">
          <w:rPr>
            <w:rStyle w:val="Strong"/>
            <w:rFonts w:eastAsiaTheme="majorEastAsia"/>
            <w:b w:val="0"/>
            <w:bCs w:val="0"/>
            <w:rPrChange w:id="709" w:author="VAMSI KRISHNA KANCHARAPU" w:date="2025-09-01T23:29:00Z" w16du:dateUtc="2025-09-01T22:29:00Z">
              <w:rPr>
                <w:rStyle w:val="Strong"/>
                <w:rFonts w:eastAsiaTheme="majorEastAsia"/>
              </w:rPr>
            </w:rPrChange>
          </w:rPr>
          <w:t>generated Word report</w:t>
        </w:r>
        <w:r w:rsidRPr="0048176A">
          <w:t>.</w:t>
        </w:r>
      </w:ins>
      <w:ins w:id="710" w:author="VAMSI KRISHNA KANCHARAPU" w:date="2025-09-01T23:40:00Z" w16du:dateUtc="2025-09-01T22:40:00Z">
        <w:r w:rsidRPr="0048176A">
          <w:t xml:space="preserve"> </w:t>
        </w:r>
      </w:ins>
      <w:ins w:id="711" w:author="VAMSI KRISHNA KANCHARAPU" w:date="2025-09-01T23:29:00Z" w16du:dateUtc="2025-09-01T22:29:00Z">
        <w:r w:rsidRPr="0048176A">
          <w:t>This combination of Node.js, Express, Python-based FastAPI, and Supabase ensures smooth, secure, and intelligent data processing between the user interface and the database.</w:t>
        </w:r>
      </w:ins>
    </w:p>
    <w:p w14:paraId="281F405B" w14:textId="77777777" w:rsidR="0048176A" w:rsidRPr="00DB5566" w:rsidDel="000C42E6" w:rsidRDefault="0048176A" w:rsidP="00DB5566">
      <w:pPr>
        <w:pStyle w:val="Heading1"/>
        <w:rPr>
          <w:ins w:id="712" w:author="Peter Jean Paul" w:date="2025-08-30T02:56:00Z" w16du:dateUtc="2025-08-30T01:56:00Z"/>
          <w:del w:id="713" w:author="VAMSI KRISHNA KANCHARAPU" w:date="2025-09-01T23:38:00Z" w16du:dateUtc="2025-09-01T22:38:00Z"/>
        </w:rPr>
        <w:pPrChange w:id="714" w:author="VAMSI KRISHNA KANCHARAPU" w:date="2025-09-01T23:24:00Z" w16du:dateUtc="2025-09-01T22:24:00Z">
          <w:pPr>
            <w:pStyle w:val="Heading2"/>
            <w:spacing w:line="360" w:lineRule="auto"/>
          </w:pPr>
        </w:pPrChange>
      </w:pPr>
    </w:p>
    <w:p w14:paraId="51F4B208" w14:textId="77777777" w:rsidR="0048176A" w:rsidRPr="00DB5566" w:rsidDel="0050249D" w:rsidRDefault="0048176A" w:rsidP="00DB5566">
      <w:pPr>
        <w:pStyle w:val="Heading1"/>
        <w:rPr>
          <w:ins w:id="715" w:author="Peter Jean Paul" w:date="2025-08-30T02:56:00Z" w16du:dateUtc="2025-08-30T01:56:00Z"/>
          <w:del w:id="716" w:author="VAMSI KRISHNA KANCHARAPU" w:date="2025-09-01T23:23:00Z" w16du:dateUtc="2025-09-01T22:23:00Z"/>
        </w:rPr>
        <w:pPrChange w:id="717" w:author="VAMSI KRISHNA KANCHARAPU" w:date="2025-09-01T23:23:00Z" w16du:dateUtc="2025-09-01T22:23:00Z">
          <w:pPr>
            <w:pStyle w:val="mclose"/>
            <w:spacing w:line="360" w:lineRule="auto"/>
            <w:jc w:val="both"/>
          </w:pPr>
        </w:pPrChange>
      </w:pPr>
      <w:ins w:id="718" w:author="Peter Jean Paul" w:date="2025-08-30T02:57:00Z" w16du:dateUtc="2025-08-30T01:57:00Z">
        <w:del w:id="719" w:author="VAMSI KRISHNA KANCHARAPU" w:date="2025-09-01T23:23:00Z" w16du:dateUtc="2025-09-01T22:23:00Z">
          <w:r w:rsidRPr="00DB5566" w:rsidDel="0050249D">
            <w:rPr>
              <w:rPrChange w:id="720" w:author="Peter Jean Paul" w:date="2025-08-30T02:58:00Z" w16du:dateUtc="2025-08-30T01:58:00Z">
                <w:rPr>
                  <w:rFonts w:asciiTheme="majorHAnsi" w:eastAsiaTheme="majorEastAsia" w:hAnsiTheme="majorHAnsi" w:cstheme="majorBidi"/>
                  <w:color w:val="0F4761" w:themeColor="accent1" w:themeShade="BF"/>
                  <w:sz w:val="40"/>
                  <w:szCs w:val="40"/>
                </w:rPr>
              </w:rPrChange>
            </w:rPr>
            <w:delText>How does the backend link t</w:delText>
          </w:r>
        </w:del>
      </w:ins>
      <w:ins w:id="721" w:author="Peter Jean Paul" w:date="2025-08-30T02:58:00Z" w16du:dateUtc="2025-08-30T01:58:00Z">
        <w:del w:id="722" w:author="VAMSI KRISHNA KANCHARAPU" w:date="2025-09-01T23:23:00Z" w16du:dateUtc="2025-09-01T22:23:00Z">
          <w:r w:rsidRPr="00DB5566" w:rsidDel="0050249D">
            <w:rPr>
              <w:rPrChange w:id="723" w:author="Peter Jean Paul" w:date="2025-08-30T02:58:00Z" w16du:dateUtc="2025-08-30T01:58:00Z">
                <w:rPr>
                  <w:rFonts w:asciiTheme="majorHAnsi" w:eastAsiaTheme="majorEastAsia" w:hAnsiTheme="majorHAnsi" w:cstheme="majorBidi"/>
                  <w:color w:val="0F4761" w:themeColor="accent1" w:themeShade="BF"/>
                  <w:sz w:val="40"/>
                  <w:szCs w:val="40"/>
                </w:rPr>
              </w:rPrChange>
            </w:rPr>
            <w:delText>he front end to the database.</w:delText>
          </w:r>
        </w:del>
      </w:ins>
    </w:p>
    <w:p w14:paraId="335EC7FB" w14:textId="77777777" w:rsidR="0048176A" w:rsidRPr="00DB5566" w:rsidRDefault="0048176A" w:rsidP="00DB5566">
      <w:pPr>
        <w:pStyle w:val="Heading1"/>
        <w:rPr>
          <w:ins w:id="724" w:author="Peter Jean Paul" w:date="2025-08-30T02:57:00Z" w16du:dateUtc="2025-08-30T01:57:00Z"/>
        </w:rPr>
        <w:pPrChange w:id="725" w:author="VAMSI KRISHNA KANCHARAPU" w:date="2025-09-01T23:23:00Z" w16du:dateUtc="2025-09-01T22:23:00Z">
          <w:pPr>
            <w:pStyle w:val="mclose"/>
            <w:spacing w:line="360" w:lineRule="auto"/>
            <w:jc w:val="both"/>
          </w:pPr>
        </w:pPrChange>
      </w:pPr>
      <w:bookmarkStart w:id="726" w:name="_Toc207677320"/>
      <w:ins w:id="727" w:author="Peter Jean Paul" w:date="2025-08-30T02:57:00Z" w16du:dateUtc="2025-08-30T01:57:00Z">
        <w:r w:rsidRPr="00DB5566">
          <w:t xml:space="preserve">6.5 </w:t>
        </w:r>
      </w:ins>
      <w:ins w:id="728" w:author="Peter Jean Paul" w:date="2025-08-30T02:56:00Z" w16du:dateUtc="2025-08-30T01:56:00Z">
        <w:r w:rsidRPr="00DB5566">
          <w:t>Database Setup</w:t>
        </w:r>
      </w:ins>
      <w:bookmarkEnd w:id="726"/>
    </w:p>
    <w:p w14:paraId="562AB150" w14:textId="77777777" w:rsidR="0048176A" w:rsidRPr="0048176A" w:rsidRDefault="0048176A" w:rsidP="0048176A">
      <w:pPr>
        <w:pStyle w:val="NormalWeb"/>
        <w:spacing w:line="360" w:lineRule="auto"/>
        <w:jc w:val="both"/>
        <w:rPr>
          <w:ins w:id="729" w:author="VAMSI KRISHNA KANCHARAPU" w:date="2025-09-01T23:40:00Z" w16du:dateUtc="2025-09-01T22:40:00Z"/>
        </w:rPr>
        <w:pPrChange w:id="730" w:author="VAMSI KRISHNA KANCHARAPU" w:date="2025-09-01T23:40:00Z" w16du:dateUtc="2025-09-01T22:40:00Z">
          <w:pPr>
            <w:pStyle w:val="NormalWeb"/>
          </w:pPr>
        </w:pPrChange>
      </w:pPr>
      <w:ins w:id="731" w:author="VAMSI KRISHNA KANCHARAPU" w:date="2025-09-01T23:40:00Z" w16du:dateUtc="2025-09-01T22:40:00Z">
        <w:r w:rsidRPr="0048176A">
          <w:t xml:space="preserve">The platform uses </w:t>
        </w:r>
        <w:r w:rsidRPr="0048176A">
          <w:rPr>
            <w:rStyle w:val="Strong"/>
            <w:rFonts w:eastAsiaTheme="majorEastAsia"/>
            <w:b w:val="0"/>
            <w:bCs w:val="0"/>
            <w:rPrChange w:id="732" w:author="VAMSI KRISHNA KANCHARAPU" w:date="2025-09-01T23:46:00Z" w16du:dateUtc="2025-09-01T22:46:00Z">
              <w:rPr>
                <w:rStyle w:val="Strong"/>
                <w:rFonts w:eastAsiaTheme="majorEastAsia"/>
              </w:rPr>
            </w:rPrChange>
          </w:rPr>
          <w:t>Supabase</w:t>
        </w:r>
        <w:r w:rsidRPr="0048176A">
          <w:t xml:space="preserve">, which is a fully managed backend platform built on </w:t>
        </w:r>
        <w:r w:rsidRPr="0048176A">
          <w:rPr>
            <w:rStyle w:val="Strong"/>
            <w:rFonts w:eastAsiaTheme="majorEastAsia"/>
            <w:b w:val="0"/>
            <w:bCs w:val="0"/>
            <w:rPrChange w:id="733" w:author="VAMSI KRISHNA KANCHARAPU" w:date="2025-09-01T23:46:00Z" w16du:dateUtc="2025-09-01T22:46:00Z">
              <w:rPr>
                <w:rStyle w:val="Strong"/>
                <w:rFonts w:eastAsiaTheme="majorEastAsia"/>
              </w:rPr>
            </w:rPrChange>
          </w:rPr>
          <w:t>PostgreSQL</w:t>
        </w:r>
        <w:r w:rsidRPr="0048176A">
          <w:t>, a powerful and reliable open-source relational database. The database is connected to both the web platform and mobile application, ensuring shared data access and real-time synchronization.</w:t>
        </w:r>
      </w:ins>
    </w:p>
    <w:p w14:paraId="3EE12EB1" w14:textId="77777777" w:rsidR="0048176A" w:rsidRPr="0048176A" w:rsidRDefault="0048176A" w:rsidP="0048176A">
      <w:pPr>
        <w:pStyle w:val="NormalWeb"/>
        <w:spacing w:line="360" w:lineRule="auto"/>
        <w:jc w:val="both"/>
        <w:rPr>
          <w:ins w:id="734" w:author="VAMSI KRISHNA KANCHARAPU" w:date="2025-09-01T23:40:00Z" w16du:dateUtc="2025-09-01T22:40:00Z"/>
        </w:rPr>
        <w:pPrChange w:id="735" w:author="VAMSI KRISHNA KANCHARAPU" w:date="2025-09-01T23:40:00Z" w16du:dateUtc="2025-09-01T22:40:00Z">
          <w:pPr>
            <w:pStyle w:val="NormalWeb"/>
          </w:pPr>
        </w:pPrChange>
      </w:pPr>
      <w:ins w:id="736" w:author="VAMSI KRISHNA KANCHARAPU" w:date="2025-09-01T23:40:00Z" w16du:dateUtc="2025-09-01T22:40:00Z">
        <w:r w:rsidRPr="0048176A">
          <w:t>The following tables were created to support the full functionality of the platform:</w:t>
        </w:r>
      </w:ins>
    </w:p>
    <w:p w14:paraId="5FC913F7" w14:textId="77777777" w:rsidR="0048176A" w:rsidRPr="0048176A" w:rsidRDefault="0048176A" w:rsidP="0048176A">
      <w:pPr>
        <w:pStyle w:val="NormalWeb"/>
        <w:numPr>
          <w:ilvl w:val="0"/>
          <w:numId w:val="32"/>
        </w:numPr>
        <w:spacing w:line="360" w:lineRule="auto"/>
        <w:jc w:val="both"/>
        <w:rPr>
          <w:ins w:id="737" w:author="VAMSI KRISHNA KANCHARAPU" w:date="2025-09-01T23:40:00Z" w16du:dateUtc="2025-09-01T22:40:00Z"/>
        </w:rPr>
        <w:pPrChange w:id="738" w:author="VAMSI KRISHNA KANCHARAPU" w:date="2025-09-01T23:40:00Z" w16du:dateUtc="2025-09-01T22:40:00Z">
          <w:pPr>
            <w:pStyle w:val="NormalWeb"/>
            <w:numPr>
              <w:numId w:val="33"/>
            </w:numPr>
            <w:tabs>
              <w:tab w:val="num" w:pos="720"/>
            </w:tabs>
            <w:ind w:left="720" w:hanging="360"/>
          </w:pPr>
        </w:pPrChange>
      </w:pPr>
      <w:ins w:id="739" w:author="VAMSI KRISHNA KANCHARAPU" w:date="2025-09-01T23:40:00Z" w16du:dateUtc="2025-09-01T22:40:00Z">
        <w:r w:rsidRPr="0048176A">
          <w:rPr>
            <w:rStyle w:val="HTMLCode"/>
            <w:rFonts w:ascii="Times New Roman" w:eastAsiaTheme="majorEastAsia" w:hAnsi="Times New Roman" w:cs="Times New Roman"/>
            <w:b/>
            <w:bCs/>
          </w:rPr>
          <w:t>U</w:t>
        </w:r>
        <w:r w:rsidRPr="0048176A">
          <w:rPr>
            <w:rStyle w:val="HTMLCode"/>
            <w:rFonts w:ascii="Times New Roman" w:eastAsiaTheme="majorEastAsia" w:hAnsi="Times New Roman" w:cs="Times New Roman"/>
            <w:b/>
            <w:bCs/>
            <w:sz w:val="24"/>
            <w:szCs w:val="24"/>
            <w:rPrChange w:id="740" w:author="VAMSI KRISHNA KANCHARAPU" w:date="2025-09-01T23:40:00Z" w16du:dateUtc="2025-09-01T22:40:00Z">
              <w:rPr>
                <w:rStyle w:val="HTMLCode"/>
                <w:rFonts w:eastAsiaTheme="majorEastAsia"/>
                <w:b/>
                <w:bCs/>
              </w:rPr>
            </w:rPrChange>
          </w:rPr>
          <w:t>sers</w:t>
        </w:r>
      </w:ins>
      <w:ins w:id="741" w:author="VAMSI KRISHNA KANCHARAPU" w:date="2025-09-01T23:41:00Z" w16du:dateUtc="2025-09-01T22:41:00Z">
        <w:r w:rsidRPr="0048176A">
          <w:rPr>
            <w:rStyle w:val="HTMLCode"/>
            <w:rFonts w:ascii="Times New Roman" w:eastAsiaTheme="majorEastAsia" w:hAnsi="Times New Roman" w:cs="Times New Roman"/>
            <w:b/>
            <w:bCs/>
          </w:rPr>
          <w:t xml:space="preserve"> </w:t>
        </w:r>
        <w:r w:rsidRPr="0048176A">
          <w:t xml:space="preserve">- </w:t>
        </w:r>
      </w:ins>
      <w:ins w:id="742" w:author="VAMSI KRISHNA KANCHARAPU" w:date="2025-09-01T23:40:00Z" w16du:dateUtc="2025-09-01T22:40:00Z">
        <w:r w:rsidRPr="0048176A">
          <w:t>Stores registered user data including ID, name, and email. Used by both Supabase Auth and backend analytics.</w:t>
        </w:r>
      </w:ins>
    </w:p>
    <w:p w14:paraId="400FD880" w14:textId="77777777" w:rsidR="0048176A" w:rsidRPr="0048176A" w:rsidRDefault="0048176A" w:rsidP="0048176A">
      <w:pPr>
        <w:pStyle w:val="NormalWeb"/>
        <w:numPr>
          <w:ilvl w:val="0"/>
          <w:numId w:val="32"/>
        </w:numPr>
        <w:spacing w:line="360" w:lineRule="auto"/>
        <w:jc w:val="both"/>
        <w:rPr>
          <w:ins w:id="743" w:author="VAMSI KRISHNA KANCHARAPU" w:date="2025-09-01T23:40:00Z" w16du:dateUtc="2025-09-01T22:40:00Z"/>
        </w:rPr>
        <w:pPrChange w:id="744" w:author="VAMSI KRISHNA KANCHARAPU" w:date="2025-09-01T23:40:00Z" w16du:dateUtc="2025-09-01T22:40:00Z">
          <w:pPr>
            <w:pStyle w:val="NormalWeb"/>
            <w:numPr>
              <w:numId w:val="33"/>
            </w:numPr>
            <w:tabs>
              <w:tab w:val="num" w:pos="720"/>
            </w:tabs>
            <w:ind w:left="720" w:hanging="360"/>
          </w:pPr>
        </w:pPrChange>
      </w:pPr>
      <w:ins w:id="745" w:author="VAMSI KRISHNA KANCHARAPU" w:date="2025-09-01T23:40:00Z" w16du:dateUtc="2025-09-01T22:40:00Z">
        <w:r w:rsidRPr="0048176A">
          <w:rPr>
            <w:rStyle w:val="HTMLCode"/>
            <w:rFonts w:ascii="Times New Roman" w:eastAsiaTheme="majorEastAsia" w:hAnsi="Times New Roman" w:cs="Times New Roman"/>
            <w:b/>
            <w:bCs/>
          </w:rPr>
          <w:t>A</w:t>
        </w:r>
        <w:r w:rsidRPr="0048176A">
          <w:rPr>
            <w:rStyle w:val="HTMLCode"/>
            <w:rFonts w:ascii="Times New Roman" w:eastAsiaTheme="majorEastAsia" w:hAnsi="Times New Roman" w:cs="Times New Roman"/>
            <w:b/>
            <w:bCs/>
            <w:sz w:val="24"/>
            <w:szCs w:val="24"/>
            <w:rPrChange w:id="746" w:author="VAMSI KRISHNA KANCHARAPU" w:date="2025-09-01T23:40:00Z" w16du:dateUtc="2025-09-01T22:40:00Z">
              <w:rPr>
                <w:rStyle w:val="HTMLCode"/>
                <w:rFonts w:eastAsiaTheme="majorEastAsia"/>
                <w:b/>
                <w:bCs/>
              </w:rPr>
            </w:rPrChange>
          </w:rPr>
          <w:t>ctivities</w:t>
        </w:r>
      </w:ins>
      <w:ins w:id="747" w:author="VAMSI KRISHNA KANCHARAPU" w:date="2025-09-01T23:41:00Z" w16du:dateUtc="2025-09-01T22:41:00Z">
        <w:r w:rsidRPr="0048176A">
          <w:t xml:space="preserve"> - </w:t>
        </w:r>
      </w:ins>
      <w:ins w:id="748" w:author="VAMSI KRISHNA KANCHARAPU" w:date="2025-09-01T23:40:00Z" w16du:dateUtc="2025-09-01T22:40:00Z">
        <w:r w:rsidRPr="0048176A">
          <w:t xml:space="preserve">Stores all sustainable activities, including their category, name, description, reward points, QR code values, estimated time, and which SDGs they affect. This is the master reference table for all user </w:t>
        </w:r>
      </w:ins>
      <w:ins w:id="749" w:author="VAMSI KRISHNA KANCHARAPU" w:date="2025-09-01T23:50:00Z" w16du:dateUtc="2025-09-01T22:50:00Z">
        <w:r w:rsidRPr="0048176A">
          <w:t>activities</w:t>
        </w:r>
      </w:ins>
      <w:ins w:id="750" w:author="VAMSI KRISHNA KANCHARAPU" w:date="2025-09-01T23:40:00Z" w16du:dateUtc="2025-09-01T22:40:00Z">
        <w:r w:rsidRPr="0048176A">
          <w:t>.</w:t>
        </w:r>
      </w:ins>
    </w:p>
    <w:p w14:paraId="3AF18450" w14:textId="77777777" w:rsidR="0048176A" w:rsidRPr="0048176A" w:rsidRDefault="0048176A" w:rsidP="0048176A">
      <w:pPr>
        <w:pStyle w:val="NormalWeb"/>
        <w:numPr>
          <w:ilvl w:val="0"/>
          <w:numId w:val="32"/>
        </w:numPr>
        <w:spacing w:line="360" w:lineRule="auto"/>
        <w:jc w:val="both"/>
        <w:rPr>
          <w:ins w:id="751" w:author="VAMSI KRISHNA KANCHARAPU" w:date="2025-09-01T23:40:00Z" w16du:dateUtc="2025-09-01T22:40:00Z"/>
        </w:rPr>
        <w:pPrChange w:id="752" w:author="VAMSI KRISHNA KANCHARAPU" w:date="2025-09-01T23:40:00Z" w16du:dateUtc="2025-09-01T22:40:00Z">
          <w:pPr>
            <w:pStyle w:val="NormalWeb"/>
            <w:numPr>
              <w:numId w:val="33"/>
            </w:numPr>
            <w:tabs>
              <w:tab w:val="num" w:pos="720"/>
            </w:tabs>
            <w:ind w:left="720" w:hanging="360"/>
          </w:pPr>
        </w:pPrChange>
      </w:pPr>
      <w:ins w:id="753" w:author="VAMSI KRISHNA KANCHARAPU" w:date="2025-09-01T23:40:00Z" w16du:dateUtc="2025-09-01T22:40:00Z">
        <w:r w:rsidRPr="0048176A">
          <w:rPr>
            <w:rStyle w:val="HTMLCode"/>
            <w:rFonts w:ascii="Times New Roman" w:eastAsiaTheme="majorEastAsia" w:hAnsi="Times New Roman" w:cs="Times New Roman"/>
            <w:b/>
            <w:bCs/>
            <w:sz w:val="24"/>
            <w:szCs w:val="24"/>
            <w:rPrChange w:id="754" w:author="VAMSI KRISHNA KANCHARAPU" w:date="2025-09-01T23:40:00Z" w16du:dateUtc="2025-09-01T22:40:00Z">
              <w:rPr>
                <w:rStyle w:val="HTMLCode"/>
                <w:rFonts w:eastAsiaTheme="majorEastAsia"/>
                <w:b/>
                <w:bCs/>
              </w:rPr>
            </w:rPrChange>
          </w:rPr>
          <w:t>activity_log</w:t>
        </w:r>
      </w:ins>
      <w:ins w:id="755" w:author="VAMSI KRISHNA KANCHARAPU" w:date="2025-09-01T23:41:00Z" w16du:dateUtc="2025-09-01T22:41:00Z">
        <w:r w:rsidRPr="0048176A">
          <w:t xml:space="preserve"> - </w:t>
        </w:r>
      </w:ins>
      <w:ins w:id="756" w:author="VAMSI KRISHNA KANCHARAPU" w:date="2025-09-01T23:40:00Z" w16du:dateUtc="2025-09-01T22:40:00Z">
        <w:r w:rsidRPr="0048176A">
          <w:t>Tracks each time a user completes or interacts with an activity, storing timestamps, rewards, and scanned QR codes. This supports analytics and performance tracking.</w:t>
        </w:r>
      </w:ins>
    </w:p>
    <w:p w14:paraId="5E6DB46C" w14:textId="77777777" w:rsidR="0048176A" w:rsidRPr="0048176A" w:rsidRDefault="0048176A" w:rsidP="0048176A">
      <w:pPr>
        <w:pStyle w:val="NormalWeb"/>
        <w:numPr>
          <w:ilvl w:val="0"/>
          <w:numId w:val="32"/>
        </w:numPr>
        <w:spacing w:line="360" w:lineRule="auto"/>
        <w:jc w:val="both"/>
        <w:rPr>
          <w:ins w:id="757" w:author="VAMSI KRISHNA KANCHARAPU" w:date="2025-09-01T23:40:00Z" w16du:dateUtc="2025-09-01T22:40:00Z"/>
        </w:rPr>
        <w:pPrChange w:id="758" w:author="VAMSI KRISHNA KANCHARAPU" w:date="2025-09-01T23:40:00Z" w16du:dateUtc="2025-09-01T22:40:00Z">
          <w:pPr>
            <w:pStyle w:val="NormalWeb"/>
            <w:numPr>
              <w:numId w:val="33"/>
            </w:numPr>
            <w:tabs>
              <w:tab w:val="num" w:pos="720"/>
            </w:tabs>
            <w:ind w:left="720" w:hanging="360"/>
          </w:pPr>
        </w:pPrChange>
      </w:pPr>
      <w:ins w:id="759" w:author="VAMSI KRISHNA KANCHARAPU" w:date="2025-09-01T23:40:00Z" w16du:dateUtc="2025-09-01T22:40:00Z">
        <w:r w:rsidRPr="0048176A">
          <w:rPr>
            <w:rStyle w:val="HTMLCode"/>
            <w:rFonts w:ascii="Times New Roman" w:eastAsiaTheme="majorEastAsia" w:hAnsi="Times New Roman" w:cs="Times New Roman"/>
            <w:b/>
            <w:bCs/>
            <w:sz w:val="24"/>
            <w:szCs w:val="24"/>
            <w:rPrChange w:id="760" w:author="VAMSI KRISHNA KANCHARAPU" w:date="2025-09-01T23:40:00Z" w16du:dateUtc="2025-09-01T22:40:00Z">
              <w:rPr>
                <w:rStyle w:val="HTMLCode"/>
                <w:rFonts w:eastAsiaTheme="majorEastAsia"/>
                <w:b/>
                <w:bCs/>
              </w:rPr>
            </w:rPrChange>
          </w:rPr>
          <w:t>activity_sessions</w:t>
        </w:r>
      </w:ins>
      <w:ins w:id="761" w:author="VAMSI KRISHNA KANCHARAPU" w:date="2025-09-01T23:41:00Z" w16du:dateUtc="2025-09-01T22:41:00Z">
        <w:r w:rsidRPr="0048176A">
          <w:t xml:space="preserve"> - </w:t>
        </w:r>
      </w:ins>
      <w:ins w:id="762" w:author="VAMSI KRISHNA KANCHARAPU" w:date="2025-09-01T23:40:00Z" w16du:dateUtc="2025-09-01T22:40:00Z">
        <w:r w:rsidRPr="0048176A">
          <w:t>Manages the “in progress” and “completed” status of an activity. If a user starts an activity on the website or app, it is marked as "in progress." Once verified (e.g., via QR scan), the status changes to "completed," and the website reflects this in the dashboard.</w:t>
        </w:r>
      </w:ins>
    </w:p>
    <w:p w14:paraId="31AF7864" w14:textId="77777777" w:rsidR="0048176A" w:rsidRPr="0048176A" w:rsidRDefault="0048176A" w:rsidP="0048176A">
      <w:pPr>
        <w:pStyle w:val="NormalWeb"/>
        <w:numPr>
          <w:ilvl w:val="0"/>
          <w:numId w:val="32"/>
        </w:numPr>
        <w:spacing w:line="360" w:lineRule="auto"/>
        <w:jc w:val="both"/>
        <w:rPr>
          <w:ins w:id="763" w:author="VAMSI KRISHNA KANCHARAPU" w:date="2025-09-01T23:40:00Z" w16du:dateUtc="2025-09-01T22:40:00Z"/>
        </w:rPr>
        <w:pPrChange w:id="764" w:author="VAMSI KRISHNA KANCHARAPU" w:date="2025-09-01T23:40:00Z" w16du:dateUtc="2025-09-01T22:40:00Z">
          <w:pPr>
            <w:pStyle w:val="NormalWeb"/>
            <w:numPr>
              <w:numId w:val="33"/>
            </w:numPr>
            <w:tabs>
              <w:tab w:val="num" w:pos="720"/>
            </w:tabs>
            <w:ind w:left="720" w:hanging="360"/>
          </w:pPr>
        </w:pPrChange>
      </w:pPr>
      <w:ins w:id="765" w:author="VAMSI KRISHNA KANCHARAPU" w:date="2025-09-01T23:40:00Z" w16du:dateUtc="2025-09-01T22:40:00Z">
        <w:r w:rsidRPr="0048176A">
          <w:rPr>
            <w:rStyle w:val="HTMLCode"/>
            <w:rFonts w:ascii="Times New Roman" w:eastAsiaTheme="majorEastAsia" w:hAnsi="Times New Roman" w:cs="Times New Roman"/>
            <w:b/>
            <w:bCs/>
          </w:rPr>
          <w:t>C</w:t>
        </w:r>
        <w:r w:rsidRPr="0048176A">
          <w:rPr>
            <w:rStyle w:val="HTMLCode"/>
            <w:rFonts w:ascii="Times New Roman" w:eastAsiaTheme="majorEastAsia" w:hAnsi="Times New Roman" w:cs="Times New Roman"/>
            <w:b/>
            <w:bCs/>
            <w:sz w:val="24"/>
            <w:szCs w:val="24"/>
            <w:rPrChange w:id="766" w:author="VAMSI KRISHNA KANCHARAPU" w:date="2025-09-01T23:40:00Z" w16du:dateUtc="2025-09-01T22:40:00Z">
              <w:rPr>
                <w:rStyle w:val="HTMLCode"/>
                <w:rFonts w:eastAsiaTheme="majorEastAsia"/>
                <w:b/>
                <w:bCs/>
              </w:rPr>
            </w:rPrChange>
          </w:rPr>
          <w:t>ategories</w:t>
        </w:r>
      </w:ins>
      <w:ins w:id="767" w:author="VAMSI KRISHNA KANCHARAPU" w:date="2025-09-01T23:42:00Z" w16du:dateUtc="2025-09-01T22:42:00Z">
        <w:r w:rsidRPr="0048176A">
          <w:t xml:space="preserve"> - </w:t>
        </w:r>
      </w:ins>
      <w:ins w:id="768" w:author="VAMSI KRISHNA KANCHARAPU" w:date="2025-09-01T23:40:00Z" w16du:dateUtc="2025-09-01T22:40:00Z">
        <w:r w:rsidRPr="0048176A">
          <w:t>Maps category codes to names (e.g., “Donate &amp; Buy,” “Reuse/Recycle,” “Protect Wildlife”). Used to organize activities.</w:t>
        </w:r>
      </w:ins>
    </w:p>
    <w:p w14:paraId="33AA500C" w14:textId="77777777" w:rsidR="0048176A" w:rsidRPr="0048176A" w:rsidRDefault="0048176A" w:rsidP="0048176A">
      <w:pPr>
        <w:pStyle w:val="NormalWeb"/>
        <w:numPr>
          <w:ilvl w:val="0"/>
          <w:numId w:val="32"/>
        </w:numPr>
        <w:spacing w:line="360" w:lineRule="auto"/>
        <w:jc w:val="both"/>
        <w:rPr>
          <w:ins w:id="769" w:author="VAMSI KRISHNA KANCHARAPU" w:date="2025-09-01T23:40:00Z" w16du:dateUtc="2025-09-01T22:40:00Z"/>
        </w:rPr>
        <w:pPrChange w:id="770" w:author="VAMSI KRISHNA KANCHARAPU" w:date="2025-09-01T23:40:00Z" w16du:dateUtc="2025-09-01T22:40:00Z">
          <w:pPr>
            <w:pStyle w:val="NormalWeb"/>
            <w:numPr>
              <w:numId w:val="33"/>
            </w:numPr>
            <w:tabs>
              <w:tab w:val="num" w:pos="720"/>
            </w:tabs>
            <w:ind w:left="720" w:hanging="360"/>
          </w:pPr>
        </w:pPrChange>
      </w:pPr>
      <w:ins w:id="771" w:author="VAMSI KRISHNA KANCHARAPU" w:date="2025-09-01T23:40:00Z" w16du:dateUtc="2025-09-01T22:40:00Z">
        <w:r w:rsidRPr="0048176A">
          <w:rPr>
            <w:rStyle w:val="HTMLCode"/>
            <w:rFonts w:ascii="Times New Roman" w:eastAsiaTheme="majorEastAsia" w:hAnsi="Times New Roman" w:cs="Times New Roman"/>
            <w:b/>
            <w:bCs/>
            <w:sz w:val="24"/>
            <w:szCs w:val="24"/>
            <w:rPrChange w:id="772" w:author="VAMSI KRISHNA KANCHARAPU" w:date="2025-09-01T23:40:00Z" w16du:dateUtc="2025-09-01T22:40:00Z">
              <w:rPr>
                <w:rStyle w:val="HTMLCode"/>
                <w:rFonts w:eastAsiaTheme="majorEastAsia"/>
                <w:b/>
                <w:bCs/>
              </w:rPr>
            </w:rPrChange>
          </w:rPr>
          <w:t>q_table</w:t>
        </w:r>
      </w:ins>
      <w:ins w:id="773" w:author="VAMSI KRISHNA KANCHARAPU" w:date="2025-09-01T23:42:00Z" w16du:dateUtc="2025-09-01T22:42:00Z">
        <w:r w:rsidRPr="0048176A">
          <w:t xml:space="preserve"> - </w:t>
        </w:r>
      </w:ins>
      <w:ins w:id="774" w:author="VAMSI KRISHNA KANCHARAPU" w:date="2025-09-01T23:40:00Z" w16du:dateUtc="2025-09-01T22:40:00Z">
        <w:r w:rsidRPr="0048176A">
          <w:t xml:space="preserve">Contains the Q-learning matrix. It stores the current state, action, and calculated Q-value for every user-action pair. These values are updated based on user </w:t>
        </w:r>
      </w:ins>
      <w:ins w:id="775" w:author="VAMSI KRISHNA KANCHARAPU" w:date="2025-09-01T23:51:00Z" w16du:dateUtc="2025-09-01T22:51:00Z">
        <w:r w:rsidRPr="0048176A">
          <w:t>activity selections, completions</w:t>
        </w:r>
      </w:ins>
      <w:ins w:id="776" w:author="VAMSI KRISHNA KANCHARAPU" w:date="2025-09-01T23:40:00Z" w16du:dateUtc="2025-09-01T22:40:00Z">
        <w:r w:rsidRPr="0048176A">
          <w:t xml:space="preserve"> and used to generate AI-based activity suggestions.</w:t>
        </w:r>
      </w:ins>
    </w:p>
    <w:p w14:paraId="27CDAD49" w14:textId="77777777" w:rsidR="0048176A" w:rsidRPr="0048176A" w:rsidRDefault="0048176A" w:rsidP="0048176A">
      <w:pPr>
        <w:pStyle w:val="NormalWeb"/>
        <w:numPr>
          <w:ilvl w:val="0"/>
          <w:numId w:val="32"/>
        </w:numPr>
        <w:spacing w:line="360" w:lineRule="auto"/>
        <w:jc w:val="both"/>
        <w:rPr>
          <w:ins w:id="777" w:author="VAMSI KRISHNA KANCHARAPU" w:date="2025-09-01T23:40:00Z" w16du:dateUtc="2025-09-01T22:40:00Z"/>
        </w:rPr>
        <w:pPrChange w:id="778" w:author="VAMSI KRISHNA KANCHARAPU" w:date="2025-09-01T23:40:00Z" w16du:dateUtc="2025-09-01T22:40:00Z">
          <w:pPr>
            <w:pStyle w:val="NormalWeb"/>
            <w:numPr>
              <w:numId w:val="33"/>
            </w:numPr>
            <w:tabs>
              <w:tab w:val="num" w:pos="720"/>
            </w:tabs>
            <w:ind w:left="720" w:hanging="360"/>
          </w:pPr>
        </w:pPrChange>
      </w:pPr>
      <w:ins w:id="779" w:author="VAMSI KRISHNA KANCHARAPU" w:date="2025-09-01T23:40:00Z" w16du:dateUtc="2025-09-01T22:40:00Z">
        <w:r w:rsidRPr="0048176A">
          <w:rPr>
            <w:rStyle w:val="HTMLCode"/>
            <w:rFonts w:ascii="Times New Roman" w:eastAsiaTheme="majorEastAsia" w:hAnsi="Times New Roman" w:cs="Times New Roman"/>
            <w:b/>
            <w:bCs/>
          </w:rPr>
          <w:lastRenderedPageBreak/>
          <w:t>R</w:t>
        </w:r>
        <w:r w:rsidRPr="0048176A">
          <w:rPr>
            <w:rStyle w:val="HTMLCode"/>
            <w:rFonts w:ascii="Times New Roman" w:eastAsiaTheme="majorEastAsia" w:hAnsi="Times New Roman" w:cs="Times New Roman"/>
            <w:b/>
            <w:bCs/>
            <w:sz w:val="24"/>
            <w:szCs w:val="24"/>
            <w:rPrChange w:id="780" w:author="VAMSI KRISHNA KANCHARAPU" w:date="2025-09-01T23:40:00Z" w16du:dateUtc="2025-09-01T22:40:00Z">
              <w:rPr>
                <w:rStyle w:val="HTMLCode"/>
                <w:rFonts w:eastAsiaTheme="majorEastAsia"/>
                <w:b/>
                <w:bCs/>
              </w:rPr>
            </w:rPrChange>
          </w:rPr>
          <w:t>ewards</w:t>
        </w:r>
      </w:ins>
      <w:ins w:id="781" w:author="VAMSI KRISHNA KANCHARAPU" w:date="2025-09-01T23:42:00Z" w16du:dateUtc="2025-09-01T22:42:00Z">
        <w:r w:rsidRPr="0048176A">
          <w:t xml:space="preserve"> - </w:t>
        </w:r>
      </w:ins>
      <w:ins w:id="782" w:author="VAMSI KRISHNA KANCHARAPU" w:date="2025-09-01T23:40:00Z" w16du:dateUtc="2025-09-01T22:40:00Z">
        <w:r w:rsidRPr="0048176A">
          <w:t xml:space="preserve">Tracks when a user redeems points for rewards. It stores user ID, </w:t>
        </w:r>
      </w:ins>
      <w:ins w:id="783" w:author="VAMSI KRISHNA KANCHARAPU" w:date="2025-09-01T23:52:00Z" w16du:dateUtc="2025-09-01T22:52:00Z">
        <w:r w:rsidRPr="0048176A">
          <w:t xml:space="preserve">total points </w:t>
        </w:r>
      </w:ins>
      <w:ins w:id="784" w:author="VAMSI KRISHNA KANCHARAPU" w:date="2025-09-01T23:55:00Z" w16du:dateUtc="2025-09-01T22:55:00Z">
        <w:r w:rsidRPr="0048176A">
          <w:t>gained,</w:t>
        </w:r>
      </w:ins>
      <w:ins w:id="785" w:author="VAMSI KRISHNA KANCHARAPU" w:date="2025-09-01T23:52:00Z" w16du:dateUtc="2025-09-01T22:52:00Z">
        <w:r w:rsidRPr="0048176A">
          <w:t xml:space="preserve"> and </w:t>
        </w:r>
      </w:ins>
      <w:ins w:id="786" w:author="VAMSI KRISHNA KANCHARAPU" w:date="2025-09-01T23:40:00Z" w16du:dateUtc="2025-09-01T22:40:00Z">
        <w:r w:rsidRPr="0048176A">
          <w:t xml:space="preserve">points </w:t>
        </w:r>
      </w:ins>
      <w:ins w:id="787" w:author="VAMSI KRISHNA KANCHARAPU" w:date="2025-09-01T23:42:00Z" w16du:dateUtc="2025-09-01T22:42:00Z">
        <w:r w:rsidRPr="0048176A">
          <w:t xml:space="preserve">spent </w:t>
        </w:r>
      </w:ins>
      <w:ins w:id="788" w:author="VAMSI KRISHNA KANCHARAPU" w:date="2025-09-01T23:40:00Z" w16du:dateUtc="2025-09-01T22:40:00Z">
        <w:r w:rsidRPr="0048176A">
          <w:t>.</w:t>
        </w:r>
      </w:ins>
    </w:p>
    <w:p w14:paraId="187D8397" w14:textId="77777777" w:rsidR="0048176A" w:rsidRPr="0048176A" w:rsidRDefault="0048176A" w:rsidP="0048176A">
      <w:pPr>
        <w:pStyle w:val="NormalWeb"/>
        <w:numPr>
          <w:ilvl w:val="0"/>
          <w:numId w:val="32"/>
        </w:numPr>
        <w:spacing w:line="360" w:lineRule="auto"/>
        <w:jc w:val="both"/>
        <w:rPr>
          <w:ins w:id="789" w:author="VAMSI KRISHNA KANCHARAPU" w:date="2025-09-01T23:43:00Z" w16du:dateUtc="2025-09-01T22:43:00Z"/>
          <w:rStyle w:val="Strong"/>
          <w:b w:val="0"/>
          <w:bCs w:val="0"/>
          <w:rPrChange w:id="790" w:author="VAMSI KRISHNA KANCHARAPU" w:date="2025-09-01T23:43:00Z" w16du:dateUtc="2025-09-01T22:43:00Z">
            <w:rPr>
              <w:ins w:id="791" w:author="VAMSI KRISHNA KANCHARAPU" w:date="2025-09-01T23:43:00Z" w16du:dateUtc="2025-09-01T22:43:00Z"/>
              <w:rStyle w:val="Strong"/>
              <w:rFonts w:eastAsiaTheme="majorEastAsia"/>
            </w:rPr>
          </w:rPrChange>
        </w:rPr>
      </w:pPr>
      <w:ins w:id="792" w:author="VAMSI KRISHNA KANCHARAPU" w:date="2025-09-01T23:40:00Z" w16du:dateUtc="2025-09-01T22:40:00Z">
        <w:r w:rsidRPr="0048176A">
          <w:rPr>
            <w:rStyle w:val="HTMLCode"/>
            <w:rFonts w:ascii="Times New Roman" w:eastAsiaTheme="majorEastAsia" w:hAnsi="Times New Roman" w:cs="Times New Roman"/>
            <w:b/>
            <w:bCs/>
            <w:sz w:val="24"/>
            <w:szCs w:val="24"/>
            <w:rPrChange w:id="793" w:author="VAMSI KRISHNA KANCHARAPU" w:date="2025-09-01T23:40:00Z" w16du:dateUtc="2025-09-01T22:40:00Z">
              <w:rPr>
                <w:rStyle w:val="HTMLCode"/>
                <w:rFonts w:eastAsiaTheme="majorEastAsia"/>
                <w:b/>
                <w:bCs/>
              </w:rPr>
            </w:rPrChange>
          </w:rPr>
          <w:t>donate_buy</w:t>
        </w:r>
      </w:ins>
      <w:ins w:id="794" w:author="VAMSI KRISHNA KANCHARAPU" w:date="2025-09-01T23:43:00Z" w16du:dateUtc="2025-09-01T22:43:00Z">
        <w:r w:rsidRPr="0048176A">
          <w:rPr>
            <w:rStyle w:val="Strong"/>
            <w:rFonts w:eastAsiaTheme="majorEastAsia"/>
          </w:rPr>
          <w:t xml:space="preserve"> </w:t>
        </w:r>
        <w:r w:rsidRPr="0048176A">
          <w:rPr>
            <w:rStyle w:val="Strong"/>
            <w:rFonts w:eastAsiaTheme="majorEastAsia"/>
            <w:b w:val="0"/>
            <w:bCs w:val="0"/>
            <w:rPrChange w:id="795" w:author="VAMSI KRISHNA KANCHARAPU" w:date="2025-09-01T23:43:00Z" w16du:dateUtc="2025-09-01T22:43:00Z">
              <w:rPr>
                <w:rStyle w:val="Strong"/>
                <w:rFonts w:eastAsiaTheme="majorEastAsia"/>
              </w:rPr>
            </w:rPrChange>
          </w:rPr>
          <w:t xml:space="preserve">- </w:t>
        </w:r>
      </w:ins>
      <w:ins w:id="796" w:author="VAMSI KRISHNA KANCHARAPU" w:date="2025-09-01T23:54:00Z" w16du:dateUtc="2025-09-01T22:54:00Z">
        <w:r w:rsidRPr="0048176A">
          <w:t>Stores user donation details including amount, transaction ID</w:t>
        </w:r>
      </w:ins>
      <w:ins w:id="797" w:author="VAMSI KRISHNA KANCHARAPU" w:date="2025-09-01T23:55:00Z" w16du:dateUtc="2025-09-01T22:55:00Z">
        <w:r w:rsidRPr="0048176A">
          <w:t xml:space="preserve">. </w:t>
        </w:r>
      </w:ins>
      <w:ins w:id="798" w:author="VAMSI KRISHNA KANCHARAPU" w:date="2025-09-01T23:54:00Z" w16du:dateUtc="2025-09-01T22:54:00Z">
        <w:r w:rsidRPr="0048176A">
          <w:t>Used to track donations and link them to user accounts for rewards and analytics.</w:t>
        </w:r>
      </w:ins>
    </w:p>
    <w:p w14:paraId="222E08EE" w14:textId="77777777" w:rsidR="0048176A" w:rsidRPr="0048176A" w:rsidRDefault="0048176A" w:rsidP="0048176A">
      <w:pPr>
        <w:pStyle w:val="NormalWeb"/>
        <w:numPr>
          <w:ilvl w:val="0"/>
          <w:numId w:val="32"/>
        </w:numPr>
        <w:spacing w:line="360" w:lineRule="auto"/>
        <w:jc w:val="both"/>
        <w:rPr>
          <w:ins w:id="799" w:author="VAMSI KRISHNA KANCHARAPU" w:date="2025-09-01T23:43:00Z" w16du:dateUtc="2025-09-01T22:43:00Z"/>
          <w:rStyle w:val="Strong"/>
          <w:b w:val="0"/>
          <w:bCs w:val="0"/>
          <w:rPrChange w:id="800" w:author="VAMSI KRISHNA KANCHARAPU" w:date="2025-09-01T23:43:00Z" w16du:dateUtc="2025-09-01T22:43:00Z">
            <w:rPr>
              <w:ins w:id="801" w:author="VAMSI KRISHNA KANCHARAPU" w:date="2025-09-01T23:43:00Z" w16du:dateUtc="2025-09-01T22:43:00Z"/>
              <w:rStyle w:val="Strong"/>
              <w:rFonts w:eastAsiaTheme="majorEastAsia"/>
            </w:rPr>
          </w:rPrChange>
        </w:rPr>
      </w:pPr>
      <w:ins w:id="802" w:author="VAMSI KRISHNA KANCHARAPU" w:date="2025-09-01T23:40:00Z" w16du:dateUtc="2025-09-01T22:40:00Z">
        <w:r w:rsidRPr="0048176A">
          <w:rPr>
            <w:rStyle w:val="Strong"/>
            <w:rFonts w:eastAsiaTheme="majorEastAsia"/>
          </w:rPr>
          <w:t xml:space="preserve"> </w:t>
        </w:r>
        <w:r w:rsidRPr="0048176A">
          <w:rPr>
            <w:rStyle w:val="HTMLCode"/>
            <w:rFonts w:ascii="Times New Roman" w:eastAsiaTheme="majorEastAsia" w:hAnsi="Times New Roman" w:cs="Times New Roman"/>
            <w:b/>
            <w:bCs/>
            <w:sz w:val="24"/>
            <w:szCs w:val="24"/>
            <w:rPrChange w:id="803" w:author="VAMSI KRISHNA KANCHARAPU" w:date="2025-09-01T23:40:00Z" w16du:dateUtc="2025-09-01T22:40:00Z">
              <w:rPr>
                <w:rStyle w:val="HTMLCode"/>
                <w:rFonts w:eastAsiaTheme="majorEastAsia"/>
                <w:b/>
                <w:bCs/>
              </w:rPr>
            </w:rPrChange>
          </w:rPr>
          <w:t>strengthen_body_mind_sprit</w:t>
        </w:r>
      </w:ins>
      <w:ins w:id="804" w:author="VAMSI KRISHNA KANCHARAPU" w:date="2025-09-01T23:43:00Z" w16du:dateUtc="2025-09-01T22:43:00Z">
        <w:r w:rsidRPr="0048176A">
          <w:rPr>
            <w:rStyle w:val="HTMLCode"/>
            <w:rFonts w:ascii="Times New Roman" w:eastAsiaTheme="majorEastAsia" w:hAnsi="Times New Roman" w:cs="Times New Roman"/>
            <w:b/>
            <w:bCs/>
          </w:rPr>
          <w:t xml:space="preserve"> </w:t>
        </w:r>
        <w:r w:rsidRPr="0048176A">
          <w:rPr>
            <w:rStyle w:val="HTMLCode"/>
            <w:rFonts w:ascii="Times New Roman" w:eastAsiaTheme="majorEastAsia" w:hAnsi="Times New Roman" w:cs="Times New Roman"/>
            <w:rPrChange w:id="805" w:author="VAMSI KRISHNA KANCHARAPU" w:date="2025-09-01T23:43:00Z" w16du:dateUtc="2025-09-01T22:43:00Z">
              <w:rPr>
                <w:rStyle w:val="HTMLCode"/>
                <w:rFonts w:eastAsiaTheme="majorEastAsia"/>
                <w:b/>
                <w:bCs/>
              </w:rPr>
            </w:rPrChange>
          </w:rPr>
          <w:t xml:space="preserve">- </w:t>
        </w:r>
      </w:ins>
      <w:ins w:id="806" w:author="VAMSI KRISHNA KANCHARAPU" w:date="2025-09-01T23:55:00Z" w16du:dateUtc="2025-09-01T22:55:00Z">
        <w:r w:rsidRPr="0048176A">
          <w:t>Captures user mood ratings (1–5), feedback, and whether wellness suggestions were used. Helps monitor user wellbeing and engagement with mental health features.</w:t>
        </w:r>
      </w:ins>
    </w:p>
    <w:p w14:paraId="5B195A77" w14:textId="77777777" w:rsidR="0048176A" w:rsidRPr="0048176A" w:rsidRDefault="0048176A" w:rsidP="0048176A">
      <w:pPr>
        <w:pStyle w:val="NormalWeb"/>
        <w:numPr>
          <w:ilvl w:val="0"/>
          <w:numId w:val="32"/>
        </w:numPr>
        <w:spacing w:line="360" w:lineRule="auto"/>
        <w:jc w:val="both"/>
        <w:rPr>
          <w:ins w:id="807" w:author="VAMSI KRISHNA KANCHARAPU" w:date="2025-09-01T23:41:00Z" w16du:dateUtc="2025-09-01T22:41:00Z"/>
          <w:rStyle w:val="HTMLCode"/>
          <w:rFonts w:ascii="Times New Roman" w:hAnsi="Times New Roman" w:cs="Times New Roman"/>
        </w:rPr>
      </w:pPr>
      <w:ins w:id="808" w:author="VAMSI KRISHNA KANCHARAPU" w:date="2025-09-01T23:40:00Z" w16du:dateUtc="2025-09-01T22:40:00Z">
        <w:r w:rsidRPr="0048176A">
          <w:rPr>
            <w:rStyle w:val="Strong"/>
            <w:rFonts w:eastAsiaTheme="majorEastAsia"/>
          </w:rPr>
          <w:t xml:space="preserve"> </w:t>
        </w:r>
        <w:r w:rsidRPr="0048176A">
          <w:rPr>
            <w:rStyle w:val="HTMLCode"/>
            <w:rFonts w:ascii="Times New Roman" w:eastAsiaTheme="majorEastAsia" w:hAnsi="Times New Roman" w:cs="Times New Roman"/>
            <w:b/>
            <w:bCs/>
            <w:sz w:val="24"/>
            <w:szCs w:val="24"/>
            <w:rPrChange w:id="809" w:author="VAMSI KRISHNA KANCHARAPU" w:date="2025-09-01T23:40:00Z" w16du:dateUtc="2025-09-01T22:40:00Z">
              <w:rPr>
                <w:rStyle w:val="HTMLCode"/>
                <w:rFonts w:eastAsiaTheme="majorEastAsia"/>
                <w:b/>
                <w:bCs/>
              </w:rPr>
            </w:rPrChange>
          </w:rPr>
          <w:t>need_assistance</w:t>
        </w:r>
      </w:ins>
      <w:ins w:id="810" w:author="VAMSI KRISHNA KANCHARAPU" w:date="2025-09-01T23:43:00Z" w16du:dateUtc="2025-09-01T22:43:00Z">
        <w:r w:rsidRPr="0048176A">
          <w:rPr>
            <w:rStyle w:val="HTMLCode"/>
            <w:rFonts w:ascii="Times New Roman" w:eastAsiaTheme="majorEastAsia" w:hAnsi="Times New Roman" w:cs="Times New Roman"/>
            <w:b/>
            <w:bCs/>
          </w:rPr>
          <w:t xml:space="preserve"> </w:t>
        </w:r>
        <w:r w:rsidRPr="0048176A">
          <w:rPr>
            <w:rStyle w:val="HTMLCode"/>
            <w:rFonts w:ascii="Times New Roman" w:eastAsiaTheme="majorEastAsia" w:hAnsi="Times New Roman" w:cs="Times New Roman"/>
            <w:rPrChange w:id="811" w:author="VAMSI KRISHNA KANCHARAPU" w:date="2025-09-01T23:43:00Z" w16du:dateUtc="2025-09-01T22:43:00Z">
              <w:rPr>
                <w:rStyle w:val="HTMLCode"/>
                <w:rFonts w:eastAsiaTheme="majorEastAsia"/>
                <w:b/>
                <w:bCs/>
              </w:rPr>
            </w:rPrChange>
          </w:rPr>
          <w:t xml:space="preserve">- </w:t>
        </w:r>
      </w:ins>
      <w:ins w:id="812" w:author="VAMSI KRISHNA KANCHARAPU" w:date="2025-09-01T23:56:00Z" w16du:dateUtc="2025-09-01T22:56:00Z">
        <w:r w:rsidRPr="0048176A">
          <w:t>Logs user-submitted support queries with their name, time, and message content. Allows the platform to respond to user issues and improve support services.</w:t>
        </w:r>
      </w:ins>
    </w:p>
    <w:p w14:paraId="76B0766C" w14:textId="77777777" w:rsidR="0048176A" w:rsidRPr="0048176A" w:rsidRDefault="0048176A" w:rsidP="0048176A">
      <w:pPr>
        <w:pStyle w:val="NormalWeb"/>
        <w:spacing w:line="360" w:lineRule="auto"/>
        <w:jc w:val="both"/>
        <w:rPr>
          <w:ins w:id="813" w:author="VAMSI KRISHNA KANCHARAPU" w:date="2025-09-01T23:40:00Z" w16du:dateUtc="2025-09-01T22:40:00Z"/>
        </w:rPr>
        <w:pPrChange w:id="814" w:author="VAMSI KRISHNA KANCHARAPU" w:date="2025-09-01T23:40:00Z" w16du:dateUtc="2025-09-01T22:40:00Z">
          <w:pPr>
            <w:pStyle w:val="NormalWeb"/>
          </w:pPr>
        </w:pPrChange>
      </w:pPr>
      <w:ins w:id="815" w:author="VAMSI KRISHNA KANCHARAPU" w:date="2025-09-01T23:40:00Z" w16du:dateUtc="2025-09-01T22:40:00Z">
        <w:r w:rsidRPr="0048176A">
          <w:t xml:space="preserve">The </w:t>
        </w:r>
        <w:r w:rsidRPr="0048176A">
          <w:rPr>
            <w:rStyle w:val="Strong"/>
            <w:rFonts w:eastAsiaTheme="majorEastAsia"/>
            <w:b w:val="0"/>
            <w:bCs w:val="0"/>
            <w:rPrChange w:id="816" w:author="VAMSI KRISHNA KANCHARAPU" w:date="2025-09-01T23:42:00Z" w16du:dateUtc="2025-09-01T22:42:00Z">
              <w:rPr>
                <w:rStyle w:val="Strong"/>
                <w:rFonts w:eastAsiaTheme="majorEastAsia"/>
              </w:rPr>
            </w:rPrChange>
          </w:rPr>
          <w:t>Supabase authentication system</w:t>
        </w:r>
        <w:r w:rsidRPr="0048176A">
          <w:t xml:space="preserve"> works alongside these tables, enforcing strong security rules. For example, email addresses must contain “@”, and passwords must be at least 6 characters. Passwords are </w:t>
        </w:r>
        <w:r w:rsidRPr="0048176A">
          <w:rPr>
            <w:rStyle w:val="Strong"/>
            <w:rFonts w:eastAsiaTheme="majorEastAsia"/>
            <w:b w:val="0"/>
            <w:bCs w:val="0"/>
            <w:rPrChange w:id="817" w:author="VAMSI KRISHNA KANCHARAPU" w:date="2025-09-01T23:42:00Z" w16du:dateUtc="2025-09-01T22:42:00Z">
              <w:rPr>
                <w:rStyle w:val="Strong"/>
                <w:rFonts w:eastAsiaTheme="majorEastAsia"/>
              </w:rPr>
            </w:rPrChange>
          </w:rPr>
          <w:t>hashed</w:t>
        </w:r>
        <w:r w:rsidRPr="0048176A">
          <w:t xml:space="preserve"> (securely encrypted) before being stored.</w:t>
        </w:r>
      </w:ins>
      <w:ins w:id="818" w:author="VAMSI KRISHNA KANCHARAPU" w:date="2025-09-01T23:42:00Z" w16du:dateUtc="2025-09-01T22:42:00Z">
        <w:r w:rsidRPr="0048176A">
          <w:t xml:space="preserve"> </w:t>
        </w:r>
      </w:ins>
      <w:ins w:id="819" w:author="VAMSI KRISHNA KANCHARAPU" w:date="2025-09-01T23:40:00Z" w16du:dateUtc="2025-09-01T22:40:00Z">
        <w:r w:rsidRPr="0048176A">
          <w:t>This schema ensures a robust and scalable structure for handling user actions, real-time updates, AI calculations, and personalized dashboards.</w:t>
        </w:r>
      </w:ins>
    </w:p>
    <w:p w14:paraId="6ABBFC5A" w14:textId="77777777" w:rsidR="0048176A" w:rsidRPr="0048176A" w:rsidDel="00203A08" w:rsidRDefault="0048176A" w:rsidP="0048176A">
      <w:pPr>
        <w:pStyle w:val="NormalWeb"/>
        <w:spacing w:line="360" w:lineRule="auto"/>
        <w:jc w:val="both"/>
        <w:rPr>
          <w:ins w:id="820" w:author="Peter Jean Paul" w:date="2025-08-30T02:56:00Z" w16du:dateUtc="2025-08-30T01:56:00Z"/>
          <w:del w:id="821" w:author="VAMSI KRISHNA KANCHARAPU" w:date="2025-09-01T23:40:00Z" w16du:dateUtc="2025-09-01T22:40:00Z"/>
          <w:rFonts w:eastAsiaTheme="minorHAnsi"/>
          <w:kern w:val="2"/>
          <w14:ligatures w14:val="standardContextual"/>
          <w:rPrChange w:id="822" w:author="Peter Jean Paul" w:date="2025-08-30T02:58:00Z" w16du:dateUtc="2025-08-30T01:58:00Z">
            <w:rPr>
              <w:ins w:id="823" w:author="Peter Jean Paul" w:date="2025-08-30T02:56:00Z" w16du:dateUtc="2025-08-30T01:56:00Z"/>
              <w:del w:id="824" w:author="VAMSI KRISHNA KANCHARAPU" w:date="2025-09-01T23:40:00Z" w16du:dateUtc="2025-09-01T22:40:00Z"/>
            </w:rPr>
          </w:rPrChange>
        </w:rPr>
      </w:pPr>
      <w:ins w:id="825" w:author="Peter Jean Paul" w:date="2025-08-30T02:57:00Z" w16du:dateUtc="2025-08-30T01:57:00Z">
        <w:del w:id="826" w:author="VAMSI KRISHNA KANCHARAPU" w:date="2025-09-01T23:40:00Z" w16du:dateUtc="2025-09-01T22:40:00Z">
          <w:r w:rsidRPr="0048176A" w:rsidDel="00203A08">
            <w:rPr>
              <w:rFonts w:eastAsiaTheme="minorHAnsi"/>
              <w:rPrChange w:id="827" w:author="Peter Jean Paul" w:date="2025-08-30T02:58:00Z" w16du:dateUtc="2025-08-30T01:58:00Z">
                <w:rPr>
                  <w:rFonts w:asciiTheme="majorHAnsi" w:eastAsiaTheme="majorEastAsia" w:hAnsiTheme="majorHAnsi" w:cstheme="majorBidi"/>
                  <w:color w:val="0F4761" w:themeColor="accent1" w:themeShade="BF"/>
                  <w:sz w:val="40"/>
                  <w:szCs w:val="40"/>
                </w:rPr>
              </w:rPrChange>
            </w:rPr>
            <w:delText>Need to discuss what tables you have setup and why.</w:delText>
          </w:r>
        </w:del>
      </w:ins>
    </w:p>
    <w:p w14:paraId="48CCF0EC" w14:textId="77777777" w:rsidR="0048176A" w:rsidRPr="0048176A" w:rsidRDefault="0048176A" w:rsidP="0048176A">
      <w:pPr>
        <w:spacing w:line="360" w:lineRule="auto"/>
        <w:jc w:val="both"/>
        <w:rPr>
          <w:rFonts w:ascii="Times New Roman" w:hAnsi="Times New Roman" w:cs="Times New Roman"/>
          <w:rPrChange w:id="828" w:author="Peter Jean Paul" w:date="2025-08-30T02:39:00Z" w16du:dateUtc="2025-08-30T01:39:00Z">
            <w:rPr>
              <w:lang w:val="en-GB"/>
            </w:rPr>
          </w:rPrChange>
        </w:rPr>
        <w:pPrChange w:id="829" w:author="Peter Jean Paul" w:date="2025-08-30T02:37:00Z" w16du:dateUtc="2025-08-30T01:37:00Z">
          <w:pPr>
            <w:pStyle w:val="Heading2"/>
          </w:pPr>
        </w:pPrChange>
      </w:pPr>
    </w:p>
    <w:p w14:paraId="0E00E8AD" w14:textId="77777777" w:rsidR="00DB5566" w:rsidRDefault="00DB5566" w:rsidP="0048176A">
      <w:pPr>
        <w:pStyle w:val="Heading1"/>
        <w:spacing w:line="360" w:lineRule="auto"/>
        <w:jc w:val="both"/>
        <w:rPr>
          <w:rStyle w:val="Strong"/>
          <w:rFonts w:cs="Times New Roman"/>
        </w:rPr>
      </w:pPr>
    </w:p>
    <w:p w14:paraId="2EB79346" w14:textId="77777777" w:rsidR="00DB5566" w:rsidRDefault="00DB5566" w:rsidP="0048176A">
      <w:pPr>
        <w:pStyle w:val="Heading1"/>
        <w:spacing w:line="360" w:lineRule="auto"/>
        <w:jc w:val="both"/>
        <w:rPr>
          <w:rStyle w:val="Strong"/>
          <w:rFonts w:cs="Times New Roman"/>
        </w:rPr>
      </w:pPr>
    </w:p>
    <w:p w14:paraId="3D964758" w14:textId="77777777" w:rsidR="00DB5566" w:rsidRDefault="00DB5566" w:rsidP="00DB5566"/>
    <w:p w14:paraId="6668DB16" w14:textId="77777777" w:rsidR="00DB5566" w:rsidRDefault="00DB5566" w:rsidP="00DB5566"/>
    <w:p w14:paraId="6ABC06ED" w14:textId="77777777" w:rsidR="00DB5566" w:rsidRPr="00DB5566" w:rsidRDefault="00DB5566" w:rsidP="00DB5566"/>
    <w:p w14:paraId="3A37B276" w14:textId="670E67F8" w:rsidR="0048176A" w:rsidRPr="00DB5566" w:rsidRDefault="0048176A" w:rsidP="00DB5566">
      <w:pPr>
        <w:pStyle w:val="Heading1"/>
      </w:pPr>
      <w:bookmarkStart w:id="830" w:name="_Toc207677321"/>
      <w:r w:rsidRPr="00DB5566">
        <w:rPr>
          <w:rStyle w:val="Strong"/>
          <w:b w:val="0"/>
          <w:bCs w:val="0"/>
        </w:rPr>
        <w:lastRenderedPageBreak/>
        <w:t>Chapter 7: Evaluating the System</w:t>
      </w:r>
      <w:bookmarkEnd w:id="830"/>
    </w:p>
    <w:p w14:paraId="05C62DC4" w14:textId="77777777" w:rsidR="0048176A" w:rsidRPr="0048176A" w:rsidRDefault="0048176A" w:rsidP="0048176A">
      <w:pPr>
        <w:pStyle w:val="NormalWeb"/>
        <w:spacing w:line="360" w:lineRule="auto"/>
        <w:jc w:val="both"/>
      </w:pPr>
      <w:r w:rsidRPr="0048176A">
        <w:t>System evaluation was carried out through two structured approaches: expert evaluation and user testing with students. These evaluations helped identify bugs, usability issues, and layout optimizations that shaped the final platform.</w:t>
      </w:r>
    </w:p>
    <w:p w14:paraId="1ED663F7" w14:textId="77777777" w:rsidR="0048176A" w:rsidRPr="00DB5566" w:rsidRDefault="0048176A" w:rsidP="00DB5566">
      <w:pPr>
        <w:pStyle w:val="Heading1"/>
      </w:pPr>
      <w:bookmarkStart w:id="831" w:name="_Toc207677322"/>
      <w:r w:rsidRPr="00DB5566">
        <w:rPr>
          <w:rStyle w:val="Strong"/>
          <w:b w:val="0"/>
          <w:bCs w:val="0"/>
        </w:rPr>
        <w:t>7.1 Expert Evaluation</w:t>
      </w:r>
      <w:bookmarkEnd w:id="831"/>
    </w:p>
    <w:p w14:paraId="21C5B135" w14:textId="77777777" w:rsidR="0048176A" w:rsidRPr="0048176A" w:rsidRDefault="0048176A" w:rsidP="0048176A">
      <w:pPr>
        <w:pStyle w:val="NormalWeb"/>
        <w:spacing w:line="360" w:lineRule="auto"/>
        <w:jc w:val="both"/>
      </w:pPr>
      <w:r w:rsidRPr="0048176A">
        <w:t>An expert in UX design and web development was involved throughout the entire lifecycle of the website development process. The evaluation began during the initial stages, where all core pages were first created and then gradually refined based on expert insights.</w:t>
      </w:r>
    </w:p>
    <w:p w14:paraId="382BF3C1" w14:textId="77777777" w:rsidR="0048176A" w:rsidRPr="0048176A" w:rsidRDefault="0048176A" w:rsidP="0048176A">
      <w:pPr>
        <w:pStyle w:val="NormalWeb"/>
        <w:spacing w:line="360" w:lineRule="auto"/>
        <w:jc w:val="both"/>
      </w:pPr>
      <w:r w:rsidRPr="0048176A">
        <w:t>Initially, the layout followed a traditional page-by-page navigation model. However, based on expert feedback, this design evolved into a more dynamic structure combined dashboard functionality directly on the main screen. This significantly reduced the need for excessive navigation. The expert provided specific feedback on the positioning of interface elements like the AI avatar and the "Need Assistance" button to improve design symmetry. Suggestions also included minimizing the number of buttons, improving visual hierarchy, and ensuring interactive elements were grouped logically. During the iterative sprints, changes such as button resizing, font adjustments, and repositioning of components were executed. The expert review also addressed visual distractions—for instance, suggesting that any text at the bottom of the avatar be covered by a white button for cleaner appearance. These insights were implemented consistently across development sprints, ensuring a user-friendly and professionally aligned experience by the end of the project.</w:t>
      </w:r>
    </w:p>
    <w:p w14:paraId="0933011E" w14:textId="77777777" w:rsidR="0048176A" w:rsidRPr="0048176A" w:rsidRDefault="0048176A" w:rsidP="0048176A">
      <w:pPr>
        <w:pStyle w:val="NormalWeb"/>
        <w:spacing w:line="360" w:lineRule="auto"/>
        <w:jc w:val="both"/>
      </w:pPr>
      <w:r w:rsidRPr="0048176A">
        <w:t>Common bugs identified during the expert evaluation included:</w:t>
      </w:r>
    </w:p>
    <w:p w14:paraId="04BE92C0" w14:textId="77777777" w:rsidR="0048176A" w:rsidRPr="00DB5566" w:rsidRDefault="0048176A" w:rsidP="0048176A">
      <w:pPr>
        <w:pStyle w:val="NormalWeb"/>
        <w:numPr>
          <w:ilvl w:val="0"/>
          <w:numId w:val="33"/>
        </w:numPr>
        <w:spacing w:line="360" w:lineRule="auto"/>
        <w:jc w:val="both"/>
      </w:pPr>
      <w:r w:rsidRPr="00DB5566">
        <w:rPr>
          <w:rStyle w:val="Strong"/>
          <w:rFonts w:eastAsiaTheme="majorEastAsia"/>
          <w:b w:val="0"/>
          <w:bCs w:val="0"/>
        </w:rPr>
        <w:t>Login page not redirecting</w:t>
      </w:r>
      <w:r w:rsidRPr="00DB5566">
        <w:t xml:space="preserve"> to the correct page post-authentication</w:t>
      </w:r>
    </w:p>
    <w:p w14:paraId="1E1081BB" w14:textId="77777777" w:rsidR="0048176A" w:rsidRPr="00DB5566" w:rsidRDefault="0048176A" w:rsidP="0048176A">
      <w:pPr>
        <w:pStyle w:val="NormalWeb"/>
        <w:numPr>
          <w:ilvl w:val="0"/>
          <w:numId w:val="33"/>
        </w:numPr>
        <w:spacing w:line="360" w:lineRule="auto"/>
        <w:jc w:val="both"/>
      </w:pPr>
      <w:r w:rsidRPr="00DB5566">
        <w:rPr>
          <w:rStyle w:val="Strong"/>
          <w:rFonts w:eastAsiaTheme="majorEastAsia"/>
          <w:b w:val="0"/>
          <w:bCs w:val="0"/>
        </w:rPr>
        <w:t>Dashboard not loading analytics data</w:t>
      </w:r>
      <w:r w:rsidRPr="00DB5566">
        <w:t xml:space="preserve"> correctly from Supabase</w:t>
      </w:r>
    </w:p>
    <w:p w14:paraId="7A4D9C53" w14:textId="77777777" w:rsidR="0048176A" w:rsidRPr="00DB5566" w:rsidRDefault="0048176A" w:rsidP="0048176A">
      <w:pPr>
        <w:pStyle w:val="NormalWeb"/>
        <w:numPr>
          <w:ilvl w:val="0"/>
          <w:numId w:val="33"/>
        </w:numPr>
        <w:spacing w:line="360" w:lineRule="auto"/>
        <w:jc w:val="both"/>
      </w:pPr>
      <w:r w:rsidRPr="00DB5566">
        <w:rPr>
          <w:rStyle w:val="Strong"/>
          <w:rFonts w:eastAsiaTheme="majorEastAsia"/>
          <w:b w:val="0"/>
          <w:bCs w:val="0"/>
        </w:rPr>
        <w:t>Contact form</w:t>
      </w:r>
      <w:r w:rsidRPr="00DB5566">
        <w:t xml:space="preserve"> submission issues</w:t>
      </w:r>
    </w:p>
    <w:p w14:paraId="0E73219A" w14:textId="77777777" w:rsidR="0048176A" w:rsidRPr="00DB5566" w:rsidRDefault="0048176A" w:rsidP="0048176A">
      <w:pPr>
        <w:pStyle w:val="NormalWeb"/>
        <w:numPr>
          <w:ilvl w:val="0"/>
          <w:numId w:val="33"/>
        </w:numPr>
        <w:spacing w:line="360" w:lineRule="auto"/>
        <w:jc w:val="both"/>
      </w:pPr>
      <w:r w:rsidRPr="00DB5566">
        <w:rPr>
          <w:rStyle w:val="Strong"/>
          <w:rFonts w:eastAsiaTheme="majorEastAsia"/>
          <w:b w:val="0"/>
          <w:bCs w:val="0"/>
        </w:rPr>
        <w:t>Incorrect alignment of components</w:t>
      </w:r>
      <w:r w:rsidRPr="00DB5566">
        <w:t xml:space="preserve"> on mobile resolutions</w:t>
      </w:r>
    </w:p>
    <w:p w14:paraId="71DCD7C0" w14:textId="77777777" w:rsidR="0048176A" w:rsidRPr="0048176A" w:rsidRDefault="0048176A" w:rsidP="0048176A">
      <w:pPr>
        <w:pStyle w:val="NormalWeb"/>
        <w:spacing w:line="360" w:lineRule="auto"/>
        <w:jc w:val="both"/>
      </w:pPr>
      <w:r w:rsidRPr="0048176A">
        <w:lastRenderedPageBreak/>
        <w:t>All reported bugs were resolved during the corresponding sprint cycles, following standard debugging processes and ensuring each issue was tracked and retested after fixes were applied.</w:t>
      </w:r>
    </w:p>
    <w:p w14:paraId="04B93977" w14:textId="77777777" w:rsidR="0048176A" w:rsidRPr="00860487" w:rsidRDefault="0048176A" w:rsidP="00860487">
      <w:pPr>
        <w:pStyle w:val="Heading1"/>
      </w:pPr>
      <w:bookmarkStart w:id="832" w:name="_Toc207677323"/>
      <w:r w:rsidRPr="00860487">
        <w:rPr>
          <w:rStyle w:val="Strong"/>
          <w:b w:val="0"/>
          <w:bCs w:val="0"/>
        </w:rPr>
        <w:t>7.2 Student Evaluation</w:t>
      </w:r>
      <w:bookmarkEnd w:id="832"/>
    </w:p>
    <w:p w14:paraId="50DE4606" w14:textId="77777777" w:rsidR="0048176A" w:rsidRPr="0048176A" w:rsidRDefault="0048176A" w:rsidP="0048176A">
      <w:pPr>
        <w:pStyle w:val="NormalWeb"/>
        <w:spacing w:line="360" w:lineRule="auto"/>
        <w:jc w:val="both"/>
      </w:pPr>
      <w:r w:rsidRPr="0048176A">
        <w:t>Following the expert review, eight MSc students participated in user testing to provide feedback from a typical end-user perspective. The evaluation was conducted using the complete platform, with all primary functionalities accessible and fully working. Students tested each module of the website, including login, dashboard interaction, leaderboard viewing, donation transactions, volunteer forms, AI avatar functionality, and category-based activities. Their feedback emphasized several key strengths of the platform:</w:t>
      </w:r>
    </w:p>
    <w:p w14:paraId="7A312C11" w14:textId="77777777" w:rsidR="0048176A" w:rsidRPr="00860487" w:rsidRDefault="0048176A" w:rsidP="0048176A">
      <w:pPr>
        <w:pStyle w:val="NormalWeb"/>
        <w:numPr>
          <w:ilvl w:val="0"/>
          <w:numId w:val="34"/>
        </w:numPr>
        <w:spacing w:line="360" w:lineRule="auto"/>
        <w:jc w:val="both"/>
      </w:pPr>
      <w:r w:rsidRPr="00860487">
        <w:t xml:space="preserve">The site was </w:t>
      </w:r>
      <w:r w:rsidRPr="00860487">
        <w:rPr>
          <w:rStyle w:val="Strong"/>
          <w:rFonts w:eastAsiaTheme="majorEastAsia"/>
          <w:b w:val="0"/>
          <w:bCs w:val="0"/>
        </w:rPr>
        <w:t>simple and intuitive to use</w:t>
      </w:r>
    </w:p>
    <w:p w14:paraId="4B748ADA" w14:textId="77777777" w:rsidR="0048176A" w:rsidRPr="00860487" w:rsidRDefault="0048176A" w:rsidP="0048176A">
      <w:pPr>
        <w:pStyle w:val="NormalWeb"/>
        <w:numPr>
          <w:ilvl w:val="0"/>
          <w:numId w:val="34"/>
        </w:numPr>
        <w:spacing w:line="360" w:lineRule="auto"/>
        <w:jc w:val="both"/>
      </w:pPr>
      <w:r w:rsidRPr="00860487">
        <w:rPr>
          <w:rStyle w:val="Strong"/>
          <w:rFonts w:eastAsiaTheme="majorEastAsia"/>
          <w:b w:val="0"/>
          <w:bCs w:val="0"/>
        </w:rPr>
        <w:t>Navigation was straightforward</w:t>
      </w:r>
      <w:r w:rsidRPr="00860487">
        <w:t>, with minimal clicks needed to reach core features</w:t>
      </w:r>
    </w:p>
    <w:p w14:paraId="50FF9EA4" w14:textId="77777777" w:rsidR="0048176A" w:rsidRPr="00860487" w:rsidRDefault="0048176A" w:rsidP="0048176A">
      <w:pPr>
        <w:pStyle w:val="NormalWeb"/>
        <w:numPr>
          <w:ilvl w:val="0"/>
          <w:numId w:val="34"/>
        </w:numPr>
        <w:spacing w:line="360" w:lineRule="auto"/>
        <w:jc w:val="both"/>
      </w:pPr>
      <w:r w:rsidRPr="00860487">
        <w:t xml:space="preserve">The </w:t>
      </w:r>
      <w:r w:rsidRPr="00860487">
        <w:rPr>
          <w:rStyle w:val="Strong"/>
          <w:rFonts w:eastAsiaTheme="majorEastAsia"/>
          <w:b w:val="0"/>
          <w:bCs w:val="0"/>
        </w:rPr>
        <w:t>color scheme</w:t>
      </w:r>
      <w:r w:rsidRPr="00860487">
        <w:t xml:space="preserve"> and layout choices were visually appealing</w:t>
      </w:r>
    </w:p>
    <w:p w14:paraId="7975E46C" w14:textId="77777777" w:rsidR="0048176A" w:rsidRPr="00860487" w:rsidRDefault="0048176A" w:rsidP="0048176A">
      <w:pPr>
        <w:pStyle w:val="NormalWeb"/>
        <w:numPr>
          <w:ilvl w:val="0"/>
          <w:numId w:val="34"/>
        </w:numPr>
        <w:spacing w:line="360" w:lineRule="auto"/>
        <w:jc w:val="both"/>
      </w:pPr>
      <w:r w:rsidRPr="00860487">
        <w:t xml:space="preserve">The </w:t>
      </w:r>
      <w:r w:rsidRPr="00860487">
        <w:rPr>
          <w:rStyle w:val="Strong"/>
          <w:rFonts w:eastAsiaTheme="majorEastAsia"/>
          <w:b w:val="0"/>
          <w:bCs w:val="0"/>
        </w:rPr>
        <w:t>dashboard integration into the homepage</w:t>
      </w:r>
      <w:r w:rsidRPr="00860487">
        <w:t xml:space="preserve"> made the platform feel less cluttered and more engaging</w:t>
      </w:r>
    </w:p>
    <w:p w14:paraId="3AC90430" w14:textId="77777777" w:rsidR="0048176A" w:rsidRPr="0048176A" w:rsidRDefault="0048176A" w:rsidP="0048176A">
      <w:pPr>
        <w:pStyle w:val="NormalWeb"/>
        <w:spacing w:line="360" w:lineRule="auto"/>
        <w:jc w:val="both"/>
      </w:pPr>
      <w:r w:rsidRPr="0048176A">
        <w:t>It is important to note that by the time of student evaluation, most of the UI and UX refinements had already been implemented based on the expert's feedback. As such, student’s suggestions primarily led to small enhancements—such as better alignment, resizing of buttons, and font clarity improvements. No major structural or functional changes were necessary after this round of feedback.</w:t>
      </w:r>
    </w:p>
    <w:p w14:paraId="4CB27024" w14:textId="77777777" w:rsidR="0048176A" w:rsidRPr="0048176A" w:rsidRDefault="0048176A" w:rsidP="0048176A">
      <w:pPr>
        <w:pStyle w:val="NormalWeb"/>
        <w:spacing w:line="360" w:lineRule="auto"/>
        <w:jc w:val="both"/>
      </w:pPr>
      <w:r w:rsidRPr="0048176A">
        <w:t>The combined input from the expert and student evaluations helped ensure the platform met both usability standards and end-user expectations, delivering a refined and effective solution for promoting sustainable action.</w:t>
      </w:r>
    </w:p>
    <w:p w14:paraId="7484F296" w14:textId="77777777" w:rsidR="0048176A" w:rsidRPr="0048176A" w:rsidRDefault="0048176A" w:rsidP="0048176A">
      <w:pPr>
        <w:pStyle w:val="NormalWeb"/>
        <w:spacing w:line="360" w:lineRule="auto"/>
        <w:jc w:val="both"/>
      </w:pPr>
    </w:p>
    <w:p w14:paraId="2B5B58B5" w14:textId="77777777" w:rsidR="0048176A" w:rsidRDefault="0048176A" w:rsidP="0048176A">
      <w:pPr>
        <w:pStyle w:val="NormalWeb"/>
        <w:spacing w:line="360" w:lineRule="auto"/>
        <w:jc w:val="both"/>
      </w:pPr>
    </w:p>
    <w:p w14:paraId="6A01140B" w14:textId="77777777" w:rsidR="00860487" w:rsidRPr="0048176A" w:rsidRDefault="00860487" w:rsidP="0048176A">
      <w:pPr>
        <w:pStyle w:val="NormalWeb"/>
        <w:spacing w:line="360" w:lineRule="auto"/>
        <w:jc w:val="both"/>
      </w:pPr>
    </w:p>
    <w:p w14:paraId="6A66E71A" w14:textId="77777777" w:rsidR="0048176A" w:rsidRPr="0048176A" w:rsidRDefault="0048176A" w:rsidP="0048176A">
      <w:pPr>
        <w:pStyle w:val="NormalWeb"/>
        <w:spacing w:line="360" w:lineRule="auto"/>
        <w:jc w:val="both"/>
        <w:rPr>
          <w:b/>
          <w:bCs/>
        </w:rPr>
      </w:pPr>
      <w:r w:rsidRPr="0048176A">
        <w:rPr>
          <w:b/>
          <w:bCs/>
        </w:rPr>
        <w:lastRenderedPageBreak/>
        <w:t>Bug Tracking and Resolution Table:</w:t>
      </w:r>
    </w:p>
    <w:tbl>
      <w:tblPr>
        <w:tblStyle w:val="TableGrid"/>
        <w:tblW w:w="9592" w:type="dxa"/>
        <w:tblLook w:val="04A0" w:firstRow="1" w:lastRow="0" w:firstColumn="1" w:lastColumn="0" w:noHBand="0" w:noVBand="1"/>
      </w:tblPr>
      <w:tblGrid>
        <w:gridCol w:w="1075"/>
        <w:gridCol w:w="2801"/>
        <w:gridCol w:w="1835"/>
        <w:gridCol w:w="1214"/>
        <w:gridCol w:w="2667"/>
      </w:tblGrid>
      <w:tr w:rsidR="0048176A" w:rsidRPr="0048176A" w14:paraId="08CB0A78" w14:textId="77777777" w:rsidTr="006A3C0E">
        <w:trPr>
          <w:trHeight w:val="598"/>
        </w:trPr>
        <w:tc>
          <w:tcPr>
            <w:tcW w:w="1075" w:type="dxa"/>
          </w:tcPr>
          <w:p w14:paraId="08BCB800"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Bug ID</w:t>
            </w:r>
          </w:p>
        </w:tc>
        <w:tc>
          <w:tcPr>
            <w:tcW w:w="2801" w:type="dxa"/>
          </w:tcPr>
          <w:p w14:paraId="4AEB8C86"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Description</w:t>
            </w:r>
          </w:p>
        </w:tc>
        <w:tc>
          <w:tcPr>
            <w:tcW w:w="1835" w:type="dxa"/>
          </w:tcPr>
          <w:p w14:paraId="497AD72E"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Source of Feedback</w:t>
            </w:r>
          </w:p>
        </w:tc>
        <w:tc>
          <w:tcPr>
            <w:tcW w:w="1214" w:type="dxa"/>
          </w:tcPr>
          <w:p w14:paraId="089DEC23"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Status</w:t>
            </w:r>
          </w:p>
        </w:tc>
        <w:tc>
          <w:tcPr>
            <w:tcW w:w="2667" w:type="dxa"/>
          </w:tcPr>
          <w:p w14:paraId="2D78A7D3"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Resolution/Action Taken</w:t>
            </w:r>
          </w:p>
        </w:tc>
      </w:tr>
      <w:tr w:rsidR="0048176A" w:rsidRPr="0048176A" w14:paraId="5B2F7C2A" w14:textId="77777777" w:rsidTr="006A3C0E">
        <w:trPr>
          <w:trHeight w:val="1140"/>
        </w:trPr>
        <w:tc>
          <w:tcPr>
            <w:tcW w:w="1075" w:type="dxa"/>
          </w:tcPr>
          <w:p w14:paraId="705D55A3"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B01</w:t>
            </w:r>
          </w:p>
        </w:tc>
        <w:tc>
          <w:tcPr>
            <w:tcW w:w="2801" w:type="dxa"/>
          </w:tcPr>
          <w:p w14:paraId="47AB4952"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Avatar covered other elements</w:t>
            </w:r>
          </w:p>
        </w:tc>
        <w:tc>
          <w:tcPr>
            <w:tcW w:w="1835" w:type="dxa"/>
          </w:tcPr>
          <w:p w14:paraId="1128B96A"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Expert Review</w:t>
            </w:r>
          </w:p>
        </w:tc>
        <w:tc>
          <w:tcPr>
            <w:tcW w:w="1214" w:type="dxa"/>
          </w:tcPr>
          <w:p w14:paraId="625DDD30"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45FB77CB"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Repositioned avatar and added overlay to hide unwanted text</w:t>
            </w:r>
          </w:p>
        </w:tc>
      </w:tr>
      <w:tr w:rsidR="0048176A" w:rsidRPr="0048176A" w14:paraId="125F778C" w14:textId="77777777" w:rsidTr="006A3C0E">
        <w:trPr>
          <w:trHeight w:val="1168"/>
        </w:trPr>
        <w:tc>
          <w:tcPr>
            <w:tcW w:w="1075" w:type="dxa"/>
          </w:tcPr>
          <w:p w14:paraId="47BB33CB"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B02</w:t>
            </w:r>
          </w:p>
        </w:tc>
        <w:tc>
          <w:tcPr>
            <w:tcW w:w="2801" w:type="dxa"/>
          </w:tcPr>
          <w:p w14:paraId="73BED918"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Too many navigation buttons</w:t>
            </w:r>
          </w:p>
        </w:tc>
        <w:tc>
          <w:tcPr>
            <w:tcW w:w="1835" w:type="dxa"/>
          </w:tcPr>
          <w:p w14:paraId="7B9B7290"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Student Feedback</w:t>
            </w:r>
          </w:p>
        </w:tc>
        <w:tc>
          <w:tcPr>
            <w:tcW w:w="1214" w:type="dxa"/>
          </w:tcPr>
          <w:p w14:paraId="15870077"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77299C56"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Dashboard was merged into homepage with cleaner layout</w:t>
            </w:r>
          </w:p>
        </w:tc>
      </w:tr>
      <w:tr w:rsidR="0048176A" w:rsidRPr="0048176A" w14:paraId="1B13391C" w14:textId="77777777" w:rsidTr="006A3C0E">
        <w:trPr>
          <w:trHeight w:val="1140"/>
        </w:trPr>
        <w:tc>
          <w:tcPr>
            <w:tcW w:w="1075" w:type="dxa"/>
          </w:tcPr>
          <w:p w14:paraId="7379E357"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B03</w:t>
            </w:r>
          </w:p>
        </w:tc>
        <w:tc>
          <w:tcPr>
            <w:tcW w:w="2801" w:type="dxa"/>
          </w:tcPr>
          <w:p w14:paraId="26136443"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“Need Assistance” button hard to locate</w:t>
            </w:r>
          </w:p>
        </w:tc>
        <w:tc>
          <w:tcPr>
            <w:tcW w:w="1835" w:type="dxa"/>
          </w:tcPr>
          <w:p w14:paraId="50FA2825"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Expert Review</w:t>
            </w:r>
          </w:p>
        </w:tc>
        <w:tc>
          <w:tcPr>
            <w:tcW w:w="1214" w:type="dxa"/>
          </w:tcPr>
          <w:p w14:paraId="27E2EA0F"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473A1A64"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Moved button next to leaderboard for visual balance</w:t>
            </w:r>
          </w:p>
        </w:tc>
      </w:tr>
      <w:tr w:rsidR="0048176A" w:rsidRPr="0048176A" w14:paraId="08AA8F4B" w14:textId="77777777" w:rsidTr="006A3C0E">
        <w:trPr>
          <w:trHeight w:val="883"/>
        </w:trPr>
        <w:tc>
          <w:tcPr>
            <w:tcW w:w="1075" w:type="dxa"/>
          </w:tcPr>
          <w:p w14:paraId="4B82A549"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B04</w:t>
            </w:r>
          </w:p>
        </w:tc>
        <w:tc>
          <w:tcPr>
            <w:tcW w:w="2801" w:type="dxa"/>
          </w:tcPr>
          <w:p w14:paraId="6E0BD19C"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Fonts too small on some screens</w:t>
            </w:r>
          </w:p>
        </w:tc>
        <w:tc>
          <w:tcPr>
            <w:tcW w:w="1835" w:type="dxa"/>
          </w:tcPr>
          <w:p w14:paraId="567543AF"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Student Feedback</w:t>
            </w:r>
          </w:p>
        </w:tc>
        <w:tc>
          <w:tcPr>
            <w:tcW w:w="1214" w:type="dxa"/>
          </w:tcPr>
          <w:p w14:paraId="6BB26DB5"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3727B07D"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Increased font sizes across sections</w:t>
            </w:r>
          </w:p>
        </w:tc>
      </w:tr>
      <w:tr w:rsidR="0048176A" w:rsidRPr="0048176A" w14:paraId="37DAA032" w14:textId="77777777" w:rsidTr="006A3C0E">
        <w:trPr>
          <w:trHeight w:val="1168"/>
        </w:trPr>
        <w:tc>
          <w:tcPr>
            <w:tcW w:w="1075" w:type="dxa"/>
          </w:tcPr>
          <w:p w14:paraId="1247E898"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B05</w:t>
            </w:r>
          </w:p>
        </w:tc>
        <w:tc>
          <w:tcPr>
            <w:tcW w:w="2801" w:type="dxa"/>
          </w:tcPr>
          <w:p w14:paraId="6BB2D978"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Confusing dashboard structure</w:t>
            </w:r>
          </w:p>
        </w:tc>
        <w:tc>
          <w:tcPr>
            <w:tcW w:w="1835" w:type="dxa"/>
          </w:tcPr>
          <w:p w14:paraId="474DD105"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Student Feedback</w:t>
            </w:r>
          </w:p>
        </w:tc>
        <w:tc>
          <w:tcPr>
            <w:tcW w:w="1214" w:type="dxa"/>
          </w:tcPr>
          <w:p w14:paraId="0F589366"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541B56B7"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Consolidated features under a single dashboard screen</w:t>
            </w:r>
          </w:p>
        </w:tc>
      </w:tr>
      <w:tr w:rsidR="0048176A" w:rsidRPr="0048176A" w14:paraId="1C6DCDB7" w14:textId="77777777" w:rsidTr="006A3C0E">
        <w:trPr>
          <w:trHeight w:val="569"/>
        </w:trPr>
        <w:tc>
          <w:tcPr>
            <w:tcW w:w="1075" w:type="dxa"/>
          </w:tcPr>
          <w:p w14:paraId="59405F5A"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B06</w:t>
            </w:r>
          </w:p>
        </w:tc>
        <w:tc>
          <w:tcPr>
            <w:tcW w:w="2801" w:type="dxa"/>
          </w:tcPr>
          <w:p w14:paraId="1596DA96"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Contact form not submitting</w:t>
            </w:r>
          </w:p>
        </w:tc>
        <w:tc>
          <w:tcPr>
            <w:tcW w:w="1835" w:type="dxa"/>
          </w:tcPr>
          <w:p w14:paraId="574C6CA1"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Internal Testing</w:t>
            </w:r>
          </w:p>
        </w:tc>
        <w:tc>
          <w:tcPr>
            <w:tcW w:w="1214" w:type="dxa"/>
          </w:tcPr>
          <w:p w14:paraId="29F048E9"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0229E61E"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Fixed backend API integration</w:t>
            </w:r>
          </w:p>
        </w:tc>
      </w:tr>
      <w:tr w:rsidR="0048176A" w:rsidRPr="0048176A" w14:paraId="1808C1C4" w14:textId="77777777" w:rsidTr="006A3C0E">
        <w:trPr>
          <w:trHeight w:val="1168"/>
        </w:trPr>
        <w:tc>
          <w:tcPr>
            <w:tcW w:w="1075" w:type="dxa"/>
          </w:tcPr>
          <w:p w14:paraId="3B799D88"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B07</w:t>
            </w:r>
          </w:p>
        </w:tc>
        <w:tc>
          <w:tcPr>
            <w:tcW w:w="2801" w:type="dxa"/>
          </w:tcPr>
          <w:p w14:paraId="439D2FCA"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Donation record not reflecting immediately</w:t>
            </w:r>
          </w:p>
        </w:tc>
        <w:tc>
          <w:tcPr>
            <w:tcW w:w="1835" w:type="dxa"/>
          </w:tcPr>
          <w:p w14:paraId="003F39DE"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Internal Testing</w:t>
            </w:r>
          </w:p>
        </w:tc>
        <w:tc>
          <w:tcPr>
            <w:tcW w:w="1214" w:type="dxa"/>
          </w:tcPr>
          <w:p w14:paraId="149BB931"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351C417A"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Adjusted database trigger to refresh on submit</w:t>
            </w:r>
          </w:p>
        </w:tc>
      </w:tr>
      <w:tr w:rsidR="0048176A" w:rsidRPr="0048176A" w14:paraId="2376A958" w14:textId="77777777" w:rsidTr="006A3C0E">
        <w:trPr>
          <w:trHeight w:val="883"/>
        </w:trPr>
        <w:tc>
          <w:tcPr>
            <w:tcW w:w="1075" w:type="dxa"/>
          </w:tcPr>
          <w:p w14:paraId="22FE3D18"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B08</w:t>
            </w:r>
          </w:p>
        </w:tc>
        <w:tc>
          <w:tcPr>
            <w:tcW w:w="2801" w:type="dxa"/>
          </w:tcPr>
          <w:p w14:paraId="0E7A80BD"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Activity Recommendation delay</w:t>
            </w:r>
          </w:p>
        </w:tc>
        <w:tc>
          <w:tcPr>
            <w:tcW w:w="1835" w:type="dxa"/>
          </w:tcPr>
          <w:p w14:paraId="0CA97CEC"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Internal Testing</w:t>
            </w:r>
          </w:p>
        </w:tc>
        <w:tc>
          <w:tcPr>
            <w:tcW w:w="1214" w:type="dxa"/>
          </w:tcPr>
          <w:p w14:paraId="5D2A2E4B"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Resolved</w:t>
            </w:r>
          </w:p>
        </w:tc>
        <w:tc>
          <w:tcPr>
            <w:tcW w:w="2667" w:type="dxa"/>
          </w:tcPr>
          <w:p w14:paraId="363ED4CE" w14:textId="77777777" w:rsidR="0048176A" w:rsidRPr="0048176A" w:rsidRDefault="0048176A" w:rsidP="00860487">
            <w:pPr>
              <w:spacing w:line="360" w:lineRule="auto"/>
              <w:rPr>
                <w:rFonts w:ascii="Times New Roman" w:hAnsi="Times New Roman" w:cs="Times New Roman"/>
              </w:rPr>
            </w:pPr>
            <w:r w:rsidRPr="0048176A">
              <w:rPr>
                <w:rFonts w:ascii="Times New Roman" w:hAnsi="Times New Roman" w:cs="Times New Roman"/>
              </w:rPr>
              <w:t>Optimized Q-learning fetch response</w:t>
            </w:r>
          </w:p>
        </w:tc>
      </w:tr>
    </w:tbl>
    <w:p w14:paraId="4CB29E7A" w14:textId="77777777" w:rsidR="00860487" w:rsidRDefault="00860487" w:rsidP="0048176A">
      <w:pPr>
        <w:spacing w:line="360" w:lineRule="auto"/>
        <w:jc w:val="both"/>
        <w:rPr>
          <w:rFonts w:ascii="Times New Roman" w:hAnsi="Times New Roman" w:cs="Times New Roman"/>
        </w:rPr>
      </w:pPr>
    </w:p>
    <w:p w14:paraId="12821344" w14:textId="77777777" w:rsidR="00860487" w:rsidRDefault="00860487" w:rsidP="0048176A">
      <w:pPr>
        <w:spacing w:line="360" w:lineRule="auto"/>
        <w:jc w:val="both"/>
        <w:rPr>
          <w:rFonts w:ascii="Times New Roman" w:hAnsi="Times New Roman" w:cs="Times New Roman"/>
        </w:rPr>
      </w:pPr>
    </w:p>
    <w:p w14:paraId="7096A3DB" w14:textId="77777777" w:rsidR="00860487" w:rsidRDefault="00860487" w:rsidP="0048176A">
      <w:pPr>
        <w:spacing w:line="360" w:lineRule="auto"/>
        <w:jc w:val="both"/>
        <w:rPr>
          <w:rFonts w:ascii="Times New Roman" w:hAnsi="Times New Roman" w:cs="Times New Roman"/>
        </w:rPr>
      </w:pPr>
    </w:p>
    <w:p w14:paraId="135C77A7" w14:textId="77777777" w:rsidR="00860487" w:rsidRDefault="00860487" w:rsidP="0048176A">
      <w:pPr>
        <w:spacing w:line="360" w:lineRule="auto"/>
        <w:jc w:val="both"/>
        <w:rPr>
          <w:rFonts w:ascii="Times New Roman" w:hAnsi="Times New Roman" w:cs="Times New Roman"/>
        </w:rPr>
      </w:pPr>
    </w:p>
    <w:p w14:paraId="7DFF03D7" w14:textId="77777777" w:rsidR="00860487" w:rsidRPr="00860487" w:rsidRDefault="00860487" w:rsidP="00860487">
      <w:pPr>
        <w:pStyle w:val="Heading1"/>
      </w:pPr>
      <w:bookmarkStart w:id="833" w:name="_Toc207677324"/>
      <w:r w:rsidRPr="00860487">
        <w:lastRenderedPageBreak/>
        <w:t>Chapter 8: Final Recommendations</w:t>
      </w:r>
      <w:bookmarkEnd w:id="833"/>
    </w:p>
    <w:p w14:paraId="1A29E066" w14:textId="7F73AA62" w:rsidR="0048176A" w:rsidRPr="0048176A" w:rsidRDefault="0048176A" w:rsidP="0048176A">
      <w:pPr>
        <w:spacing w:line="360" w:lineRule="auto"/>
        <w:jc w:val="both"/>
        <w:rPr>
          <w:rFonts w:ascii="Times New Roman" w:hAnsi="Times New Roman" w:cs="Times New Roman"/>
        </w:rPr>
      </w:pPr>
      <w:r w:rsidRPr="0048176A">
        <w:rPr>
          <w:rFonts w:ascii="Times New Roman" w:hAnsi="Times New Roman" w:cs="Times New Roman"/>
        </w:rPr>
        <w:t xml:space="preserve">There are a few </w:t>
      </w:r>
      <w:r w:rsidRPr="0048176A">
        <w:rPr>
          <w:rFonts w:ascii="Times New Roman" w:hAnsi="Times New Roman" w:cs="Times New Roman"/>
        </w:rPr>
        <w:t>recommended</w:t>
      </w:r>
      <w:r w:rsidRPr="0048176A">
        <w:rPr>
          <w:rFonts w:ascii="Times New Roman" w:hAnsi="Times New Roman" w:cs="Times New Roman"/>
        </w:rPr>
        <w:t xml:space="preserve"> changes that need to be made to the platform to make sure it stays</w:t>
      </w:r>
      <w:r w:rsidRPr="0048176A">
        <w:rPr>
          <w:rFonts w:ascii="Times New Roman" w:hAnsi="Times New Roman" w:cs="Times New Roman"/>
        </w:rPr>
        <w:t xml:space="preserve"> </w:t>
      </w:r>
      <w:r w:rsidRPr="0048176A">
        <w:rPr>
          <w:rFonts w:ascii="Times New Roman" w:hAnsi="Times New Roman" w:cs="Times New Roman"/>
        </w:rPr>
        <w:t>interesting and able to grow in the future. The goal of these suggestions is to get more people involved, make things more open, and make the system more useful and accessible to a wider range of people.</w:t>
      </w:r>
    </w:p>
    <w:p w14:paraId="539258A2"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Live Impact Center</w:t>
      </w:r>
      <w:r w:rsidRPr="0048176A">
        <w:rPr>
          <w:rFonts w:ascii="Times New Roman" w:hAnsi="Times New Roman" w:cs="Times New Roman"/>
        </w:rPr>
        <w:t xml:space="preserve"> - </w:t>
      </w:r>
      <w:r w:rsidRPr="0048176A">
        <w:rPr>
          <w:rFonts w:ascii="Times New Roman" w:hAnsi="Times New Roman" w:cs="Times New Roman"/>
        </w:rPr>
        <w:t xml:space="preserve">A Live Impact Centre would be one of the best new things to add. This part would show users in a clear way how their donations are being used in real-life efforts to protect the environment, like cleaning up </w:t>
      </w:r>
      <w:r w:rsidRPr="0048176A">
        <w:rPr>
          <w:rFonts w:ascii="Times New Roman" w:hAnsi="Times New Roman" w:cs="Times New Roman"/>
        </w:rPr>
        <w:t>neighborhood</w:t>
      </w:r>
      <w:r w:rsidRPr="0048176A">
        <w:rPr>
          <w:rFonts w:ascii="Times New Roman" w:hAnsi="Times New Roman" w:cs="Times New Roman"/>
        </w:rPr>
        <w:t>, providing food, or restoring the environment. Users would feel more fulfilled and motivated to stay on the platform if they could see real results from their actions.</w:t>
      </w:r>
    </w:p>
    <w:p w14:paraId="305F25CE"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Expansion of the AI Recommendation Engine</w:t>
      </w:r>
      <w:r w:rsidRPr="0048176A">
        <w:rPr>
          <w:rFonts w:ascii="Times New Roman" w:hAnsi="Times New Roman" w:cs="Times New Roman"/>
        </w:rPr>
        <w:t xml:space="preserve"> - </w:t>
      </w:r>
      <w:r w:rsidRPr="0048176A">
        <w:rPr>
          <w:rFonts w:ascii="Times New Roman" w:hAnsi="Times New Roman" w:cs="Times New Roman"/>
        </w:rPr>
        <w:t xml:space="preserve">The current recommendation system based on Q-Learning can be improved to include </w:t>
      </w:r>
      <w:r w:rsidRPr="0048176A">
        <w:rPr>
          <w:rFonts w:ascii="Times New Roman" w:hAnsi="Times New Roman" w:cs="Times New Roman"/>
        </w:rPr>
        <w:t>personalized</w:t>
      </w:r>
      <w:r w:rsidRPr="0048176A">
        <w:rPr>
          <w:rFonts w:ascii="Times New Roman" w:hAnsi="Times New Roman" w:cs="Times New Roman"/>
        </w:rPr>
        <w:t xml:space="preserve"> challenges, habit tracking, and even rewards for consistently participating. Adding emotional sentiment analysis to future versions could also help make suggestions that fit the user's mood, as shown in the "Strengthen Body-Mind-Spirit" section.</w:t>
      </w:r>
    </w:p>
    <w:p w14:paraId="4D3A1957"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Enhanced Gamification and Recognition</w:t>
      </w:r>
      <w:r w:rsidRPr="0048176A">
        <w:rPr>
          <w:rFonts w:ascii="Times New Roman" w:hAnsi="Times New Roman" w:cs="Times New Roman"/>
        </w:rPr>
        <w:t xml:space="preserve"> - </w:t>
      </w:r>
      <w:r w:rsidRPr="0048176A">
        <w:rPr>
          <w:rFonts w:ascii="Times New Roman" w:hAnsi="Times New Roman" w:cs="Times New Roman"/>
        </w:rPr>
        <w:t>Adding things like badges, milestone achievements, contribution levels, and personal sustainability streaks would make users more motivated</w:t>
      </w:r>
      <w:r w:rsidRPr="0048176A">
        <w:rPr>
          <w:rFonts w:ascii="Times New Roman" w:hAnsi="Times New Roman" w:cs="Times New Roman"/>
        </w:rPr>
        <w:t xml:space="preserve">, </w:t>
      </w:r>
      <w:proofErr w:type="gramStart"/>
      <w:r w:rsidRPr="0048176A">
        <w:rPr>
          <w:rFonts w:ascii="Times New Roman" w:hAnsi="Times New Roman" w:cs="Times New Roman"/>
        </w:rPr>
        <w:t>similar to</w:t>
      </w:r>
      <w:proofErr w:type="gramEnd"/>
      <w:r w:rsidRPr="0048176A">
        <w:rPr>
          <w:rFonts w:ascii="Times New Roman" w:hAnsi="Times New Roman" w:cs="Times New Roman"/>
        </w:rPr>
        <w:t xml:space="preserve"> Duolingo algorithm.</w:t>
      </w:r>
    </w:p>
    <w:p w14:paraId="48EAFFB6"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Accessibility and Inclusivity Improvements</w:t>
      </w:r>
      <w:r w:rsidRPr="0048176A">
        <w:rPr>
          <w:rFonts w:ascii="Times New Roman" w:hAnsi="Times New Roman" w:cs="Times New Roman"/>
          <w:b/>
          <w:bCs/>
        </w:rPr>
        <w:t xml:space="preserve"> </w:t>
      </w:r>
      <w:r w:rsidRPr="0048176A">
        <w:rPr>
          <w:rFonts w:ascii="Times New Roman" w:hAnsi="Times New Roman" w:cs="Times New Roman"/>
        </w:rPr>
        <w:t xml:space="preserve">- </w:t>
      </w:r>
      <w:r w:rsidRPr="0048176A">
        <w:rPr>
          <w:rFonts w:ascii="Times New Roman" w:hAnsi="Times New Roman" w:cs="Times New Roman"/>
        </w:rPr>
        <w:t>The platform should follow the Web Content Accessibility Guidelines (WCAG) by adding support for screen readers, adjustable font sizes, high-contrast themes, and multiple languages. This will make the platform open to everyone, no matter their background or ability.</w:t>
      </w:r>
    </w:p>
    <w:p w14:paraId="7A60D28A"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Organizational Dashboard Enhancements</w:t>
      </w:r>
      <w:r w:rsidRPr="0048176A">
        <w:rPr>
          <w:rFonts w:ascii="Times New Roman" w:hAnsi="Times New Roman" w:cs="Times New Roman"/>
        </w:rPr>
        <w:t xml:space="preserve"> - </w:t>
      </w:r>
      <w:r w:rsidRPr="0048176A">
        <w:rPr>
          <w:rFonts w:ascii="Times New Roman" w:hAnsi="Times New Roman" w:cs="Times New Roman"/>
        </w:rPr>
        <w:t>Companies should be able to see how well each department is doing, set their own sustainability goals, and make their own ESG summaries in future versions of the platform. This will help businesses better manage employee engagement and meet their corporate responsibility goals.</w:t>
      </w:r>
    </w:p>
    <w:p w14:paraId="6F79E7C6" w14:textId="77777777" w:rsidR="0048176A" w:rsidRPr="0048176A" w:rsidRDefault="0048176A" w:rsidP="0048176A">
      <w:pPr>
        <w:pStyle w:val="ListParagraph"/>
        <w:numPr>
          <w:ilvl w:val="0"/>
          <w:numId w:val="35"/>
        </w:numPr>
        <w:spacing w:line="360" w:lineRule="auto"/>
        <w:jc w:val="both"/>
        <w:rPr>
          <w:rFonts w:ascii="Times New Roman" w:hAnsi="Times New Roman" w:cs="Times New Roman"/>
        </w:rPr>
      </w:pPr>
      <w:r w:rsidRPr="0048176A">
        <w:rPr>
          <w:rFonts w:ascii="Times New Roman" w:hAnsi="Times New Roman" w:cs="Times New Roman"/>
          <w:b/>
          <w:bCs/>
        </w:rPr>
        <w:t>Real-Time Chat and Support Tools</w:t>
      </w:r>
      <w:r w:rsidRPr="0048176A">
        <w:rPr>
          <w:rFonts w:ascii="Times New Roman" w:hAnsi="Times New Roman" w:cs="Times New Roman"/>
        </w:rPr>
        <w:t xml:space="preserve"> - </w:t>
      </w:r>
      <w:r w:rsidRPr="0048176A">
        <w:rPr>
          <w:rFonts w:ascii="Times New Roman" w:hAnsi="Times New Roman" w:cs="Times New Roman"/>
        </w:rPr>
        <w:t xml:space="preserve">Introducing a </w:t>
      </w:r>
      <w:r w:rsidRPr="0048176A">
        <w:rPr>
          <w:rStyle w:val="Strong"/>
          <w:rFonts w:ascii="Times New Roman" w:hAnsi="Times New Roman" w:cs="Times New Roman"/>
          <w:b w:val="0"/>
          <w:bCs w:val="0"/>
        </w:rPr>
        <w:t>live chat assistant</w:t>
      </w:r>
      <w:r w:rsidRPr="0048176A">
        <w:rPr>
          <w:rFonts w:ascii="Times New Roman" w:hAnsi="Times New Roman" w:cs="Times New Roman"/>
        </w:rPr>
        <w:t xml:space="preserve"> or AI-powered chatbot will provide immediate support and guidance to users. This tool could assist with troubleshooting, navigating the site, or explaining the impact of specific activities.</w:t>
      </w:r>
    </w:p>
    <w:p w14:paraId="66AABA20" w14:textId="5FBCA5EE" w:rsidR="0048176A" w:rsidRPr="0048176A" w:rsidRDefault="0048176A" w:rsidP="0048176A">
      <w:pPr>
        <w:spacing w:line="360" w:lineRule="auto"/>
        <w:jc w:val="both"/>
        <w:rPr>
          <w:rFonts w:ascii="Times New Roman" w:hAnsi="Times New Roman" w:cs="Times New Roman"/>
        </w:rPr>
      </w:pPr>
    </w:p>
    <w:sectPr w:rsidR="0048176A" w:rsidRPr="004817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201F0" w14:textId="77777777" w:rsidR="00710310" w:rsidRDefault="00710310" w:rsidP="008248E3">
      <w:pPr>
        <w:spacing w:after="0" w:line="240" w:lineRule="auto"/>
      </w:pPr>
      <w:r>
        <w:separator/>
      </w:r>
    </w:p>
  </w:endnote>
  <w:endnote w:type="continuationSeparator" w:id="0">
    <w:p w14:paraId="049F7330" w14:textId="77777777" w:rsidR="00710310" w:rsidRDefault="00710310" w:rsidP="00824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00885" w14:textId="77777777" w:rsidR="00710310" w:rsidRDefault="00710310" w:rsidP="008248E3">
      <w:pPr>
        <w:spacing w:after="0" w:line="240" w:lineRule="auto"/>
      </w:pPr>
      <w:r>
        <w:separator/>
      </w:r>
    </w:p>
  </w:footnote>
  <w:footnote w:type="continuationSeparator" w:id="0">
    <w:p w14:paraId="2C7B3163" w14:textId="77777777" w:rsidR="00710310" w:rsidRDefault="00710310" w:rsidP="008248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2F69"/>
    <w:multiLevelType w:val="multilevel"/>
    <w:tmpl w:val="070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E03DF"/>
    <w:multiLevelType w:val="hybridMultilevel"/>
    <w:tmpl w:val="544A1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F331F"/>
    <w:multiLevelType w:val="hybridMultilevel"/>
    <w:tmpl w:val="B832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D2E"/>
    <w:multiLevelType w:val="hybridMultilevel"/>
    <w:tmpl w:val="7C52B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872C1"/>
    <w:multiLevelType w:val="multilevel"/>
    <w:tmpl w:val="6C4C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E67E9"/>
    <w:multiLevelType w:val="hybridMultilevel"/>
    <w:tmpl w:val="6AE68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B51AA"/>
    <w:multiLevelType w:val="hybridMultilevel"/>
    <w:tmpl w:val="5588A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C53748"/>
    <w:multiLevelType w:val="hybridMultilevel"/>
    <w:tmpl w:val="2B689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03678"/>
    <w:multiLevelType w:val="hybridMultilevel"/>
    <w:tmpl w:val="AB045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305910"/>
    <w:multiLevelType w:val="hybridMultilevel"/>
    <w:tmpl w:val="191E0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4F28FE"/>
    <w:multiLevelType w:val="hybridMultilevel"/>
    <w:tmpl w:val="B7D28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4320A"/>
    <w:multiLevelType w:val="hybridMultilevel"/>
    <w:tmpl w:val="C3AE6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4091C"/>
    <w:multiLevelType w:val="hybridMultilevel"/>
    <w:tmpl w:val="5642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351B75"/>
    <w:multiLevelType w:val="hybridMultilevel"/>
    <w:tmpl w:val="41B66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867AB4"/>
    <w:multiLevelType w:val="hybridMultilevel"/>
    <w:tmpl w:val="2D44E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217D3F"/>
    <w:multiLevelType w:val="multilevel"/>
    <w:tmpl w:val="5A50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43942"/>
    <w:multiLevelType w:val="multilevel"/>
    <w:tmpl w:val="D254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09697D"/>
    <w:multiLevelType w:val="multilevel"/>
    <w:tmpl w:val="508A4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ED545C"/>
    <w:multiLevelType w:val="multilevel"/>
    <w:tmpl w:val="DE9C88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FB01D2"/>
    <w:multiLevelType w:val="hybridMultilevel"/>
    <w:tmpl w:val="08667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0448AC"/>
    <w:multiLevelType w:val="multilevel"/>
    <w:tmpl w:val="64F6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D34CA8"/>
    <w:multiLevelType w:val="hybridMultilevel"/>
    <w:tmpl w:val="1FA0A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4E3660"/>
    <w:multiLevelType w:val="multilevel"/>
    <w:tmpl w:val="A21C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1F0557"/>
    <w:multiLevelType w:val="multilevel"/>
    <w:tmpl w:val="2B720EB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0953BCC"/>
    <w:multiLevelType w:val="hybridMultilevel"/>
    <w:tmpl w:val="3F647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D56D1A"/>
    <w:multiLevelType w:val="hybridMultilevel"/>
    <w:tmpl w:val="854A0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BE553B"/>
    <w:multiLevelType w:val="multilevel"/>
    <w:tmpl w:val="0540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B44178"/>
    <w:multiLevelType w:val="hybridMultilevel"/>
    <w:tmpl w:val="CF466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CB35F8"/>
    <w:multiLevelType w:val="hybridMultilevel"/>
    <w:tmpl w:val="5EE2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DF460D"/>
    <w:multiLevelType w:val="multilevel"/>
    <w:tmpl w:val="6342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2A680A"/>
    <w:multiLevelType w:val="hybridMultilevel"/>
    <w:tmpl w:val="489E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B5825"/>
    <w:multiLevelType w:val="multilevel"/>
    <w:tmpl w:val="C80E5A48"/>
    <w:lvl w:ilvl="0">
      <w:start w:val="1"/>
      <w:numFmt w:val="bullet"/>
      <w:lvlText w:val=""/>
      <w:lvlJc w:val="left"/>
      <w:pPr>
        <w:ind w:left="720" w:hanging="360"/>
      </w:pPr>
      <w:rPr>
        <w:rFonts w:ascii="Symbol" w:hAnsi="Symbol"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4C6447D"/>
    <w:multiLevelType w:val="hybridMultilevel"/>
    <w:tmpl w:val="4CF4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943F3"/>
    <w:multiLevelType w:val="multilevel"/>
    <w:tmpl w:val="F4C6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022252"/>
    <w:multiLevelType w:val="hybridMultilevel"/>
    <w:tmpl w:val="790A08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B334E48"/>
    <w:multiLevelType w:val="multilevel"/>
    <w:tmpl w:val="D4D2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2733C7"/>
    <w:multiLevelType w:val="hybridMultilevel"/>
    <w:tmpl w:val="14AC5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1E52EF7"/>
    <w:multiLevelType w:val="hybridMultilevel"/>
    <w:tmpl w:val="DC1A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11163B"/>
    <w:multiLevelType w:val="multilevel"/>
    <w:tmpl w:val="15BE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1B2847"/>
    <w:multiLevelType w:val="multilevel"/>
    <w:tmpl w:val="E2E6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8D321C"/>
    <w:multiLevelType w:val="hybridMultilevel"/>
    <w:tmpl w:val="4872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EF2734"/>
    <w:multiLevelType w:val="multilevel"/>
    <w:tmpl w:val="61CEB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A4C31"/>
    <w:multiLevelType w:val="hybridMultilevel"/>
    <w:tmpl w:val="6D58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2046905">
    <w:abstractNumId w:val="33"/>
  </w:num>
  <w:num w:numId="2" w16cid:durableId="92896021">
    <w:abstractNumId w:val="9"/>
  </w:num>
  <w:num w:numId="3" w16cid:durableId="713501550">
    <w:abstractNumId w:val="32"/>
  </w:num>
  <w:num w:numId="4" w16cid:durableId="1455632485">
    <w:abstractNumId w:val="27"/>
  </w:num>
  <w:num w:numId="5" w16cid:durableId="1255287363">
    <w:abstractNumId w:val="15"/>
  </w:num>
  <w:num w:numId="6" w16cid:durableId="755831145">
    <w:abstractNumId w:val="39"/>
  </w:num>
  <w:num w:numId="7" w16cid:durableId="1669285886">
    <w:abstractNumId w:val="10"/>
  </w:num>
  <w:num w:numId="8" w16cid:durableId="1450779216">
    <w:abstractNumId w:val="3"/>
  </w:num>
  <w:num w:numId="9" w16cid:durableId="208227589">
    <w:abstractNumId w:val="2"/>
  </w:num>
  <w:num w:numId="10" w16cid:durableId="824397103">
    <w:abstractNumId w:val="25"/>
  </w:num>
  <w:num w:numId="11" w16cid:durableId="120466398">
    <w:abstractNumId w:val="14"/>
  </w:num>
  <w:num w:numId="12" w16cid:durableId="1374504457">
    <w:abstractNumId w:val="42"/>
  </w:num>
  <w:num w:numId="13" w16cid:durableId="409274982">
    <w:abstractNumId w:val="23"/>
  </w:num>
  <w:num w:numId="14" w16cid:durableId="809908471">
    <w:abstractNumId w:val="8"/>
  </w:num>
  <w:num w:numId="15" w16cid:durableId="1660763845">
    <w:abstractNumId w:val="34"/>
  </w:num>
  <w:num w:numId="16" w16cid:durableId="118494204">
    <w:abstractNumId w:val="37"/>
  </w:num>
  <w:num w:numId="17" w16cid:durableId="336690787">
    <w:abstractNumId w:val="30"/>
  </w:num>
  <w:num w:numId="18" w16cid:durableId="1352339056">
    <w:abstractNumId w:val="7"/>
  </w:num>
  <w:num w:numId="19" w16cid:durableId="116610476">
    <w:abstractNumId w:val="40"/>
  </w:num>
  <w:num w:numId="20" w16cid:durableId="2126347736">
    <w:abstractNumId w:val="12"/>
  </w:num>
  <w:num w:numId="21" w16cid:durableId="272058954">
    <w:abstractNumId w:val="21"/>
  </w:num>
  <w:num w:numId="22" w16cid:durableId="1348096869">
    <w:abstractNumId w:val="5"/>
  </w:num>
  <w:num w:numId="23" w16cid:durableId="2013802506">
    <w:abstractNumId w:val="13"/>
  </w:num>
  <w:num w:numId="24" w16cid:durableId="571358065">
    <w:abstractNumId w:val="11"/>
  </w:num>
  <w:num w:numId="25" w16cid:durableId="2083211780">
    <w:abstractNumId w:val="19"/>
  </w:num>
  <w:num w:numId="26" w16cid:durableId="1430929150">
    <w:abstractNumId w:val="24"/>
  </w:num>
  <w:num w:numId="27" w16cid:durableId="1650867113">
    <w:abstractNumId w:val="6"/>
  </w:num>
  <w:num w:numId="28" w16cid:durableId="509949500">
    <w:abstractNumId w:val="28"/>
  </w:num>
  <w:num w:numId="29" w16cid:durableId="1515730702">
    <w:abstractNumId w:val="31"/>
  </w:num>
  <w:num w:numId="30" w16cid:durableId="562981961">
    <w:abstractNumId w:val="36"/>
  </w:num>
  <w:num w:numId="31" w16cid:durableId="777335826">
    <w:abstractNumId w:val="41"/>
  </w:num>
  <w:num w:numId="32" w16cid:durableId="237178454">
    <w:abstractNumId w:val="29"/>
  </w:num>
  <w:num w:numId="33" w16cid:durableId="350303758">
    <w:abstractNumId w:val="0"/>
  </w:num>
  <w:num w:numId="34" w16cid:durableId="968240751">
    <w:abstractNumId w:val="35"/>
  </w:num>
  <w:num w:numId="35" w16cid:durableId="30350607">
    <w:abstractNumId w:val="1"/>
  </w:num>
  <w:num w:numId="36" w16cid:durableId="1199053711">
    <w:abstractNumId w:val="26"/>
  </w:num>
  <w:num w:numId="37" w16cid:durableId="681397047">
    <w:abstractNumId w:val="4"/>
  </w:num>
  <w:num w:numId="38" w16cid:durableId="512963099">
    <w:abstractNumId w:val="22"/>
  </w:num>
  <w:num w:numId="39" w16cid:durableId="904992109">
    <w:abstractNumId w:val="38"/>
  </w:num>
  <w:num w:numId="40" w16cid:durableId="424111519">
    <w:abstractNumId w:val="16"/>
  </w:num>
  <w:num w:numId="41" w16cid:durableId="2123919599">
    <w:abstractNumId w:val="17"/>
  </w:num>
  <w:num w:numId="42" w16cid:durableId="963316471">
    <w:abstractNumId w:val="20"/>
  </w:num>
  <w:num w:numId="43" w16cid:durableId="346251236">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ter Jean Paul">
    <w15:presenceInfo w15:providerId="AD" w15:userId="S::Peter.JeanPaul@mu.ie::861b21bb-beb7-4132-967b-a8fd27628731"/>
  </w15:person>
  <w15:person w15:author="VAMSI KRISHNA KANCHARAPU">
    <w15:presenceInfo w15:providerId="AD" w15:userId="S::VAMSI.KANCHARAPU.2025@mumail.ie::2db35f88-0a00-44ed-bfa5-10df8d36d1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76A"/>
    <w:rsid w:val="00041A8C"/>
    <w:rsid w:val="00086ABD"/>
    <w:rsid w:val="001B2897"/>
    <w:rsid w:val="00221ED3"/>
    <w:rsid w:val="00230D48"/>
    <w:rsid w:val="002E3B90"/>
    <w:rsid w:val="0042478D"/>
    <w:rsid w:val="0048176A"/>
    <w:rsid w:val="00551C4A"/>
    <w:rsid w:val="00634413"/>
    <w:rsid w:val="006A771C"/>
    <w:rsid w:val="006E21A1"/>
    <w:rsid w:val="00710310"/>
    <w:rsid w:val="00716235"/>
    <w:rsid w:val="00750CCA"/>
    <w:rsid w:val="007D12D8"/>
    <w:rsid w:val="008248E3"/>
    <w:rsid w:val="00860487"/>
    <w:rsid w:val="0094549D"/>
    <w:rsid w:val="009704AD"/>
    <w:rsid w:val="00A109E7"/>
    <w:rsid w:val="00A13994"/>
    <w:rsid w:val="00A53363"/>
    <w:rsid w:val="00A624CF"/>
    <w:rsid w:val="00A720A7"/>
    <w:rsid w:val="00AF6C66"/>
    <w:rsid w:val="00C319DA"/>
    <w:rsid w:val="00DB5566"/>
    <w:rsid w:val="00E36B2C"/>
    <w:rsid w:val="00E453C7"/>
    <w:rsid w:val="00F512AD"/>
    <w:rsid w:val="00FF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570723"/>
  <w15:chartTrackingRefBased/>
  <w15:docId w15:val="{3E8AF7D0-1D3D-2843-8B87-330CCC54D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176A"/>
    <w:pPr>
      <w:keepNext/>
      <w:keepLines/>
      <w:spacing w:before="480" w:after="200"/>
      <w:outlineLvl w:val="0"/>
    </w:pPr>
    <w:rPr>
      <w:rFonts w:ascii="Times New Roman" w:eastAsiaTheme="majorEastAsia" w:hAnsi="Times New Roman" w:cstheme="majorBidi"/>
      <w:color w:val="000000" w:themeColor="text1"/>
      <w:sz w:val="40"/>
      <w:szCs w:val="40"/>
    </w:rPr>
  </w:style>
  <w:style w:type="paragraph" w:styleId="Heading2">
    <w:name w:val="heading 2"/>
    <w:basedOn w:val="Normal"/>
    <w:next w:val="Normal"/>
    <w:link w:val="Heading2Char"/>
    <w:uiPriority w:val="9"/>
    <w:unhideWhenUsed/>
    <w:qFormat/>
    <w:rsid w:val="0048176A"/>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Heading3">
    <w:name w:val="heading 3"/>
    <w:basedOn w:val="Normal"/>
    <w:next w:val="Normal"/>
    <w:link w:val="Heading3Char"/>
    <w:uiPriority w:val="9"/>
    <w:unhideWhenUsed/>
    <w:qFormat/>
    <w:rsid w:val="0048176A"/>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Heading4">
    <w:name w:val="heading 4"/>
    <w:basedOn w:val="Normal"/>
    <w:next w:val="Normal"/>
    <w:link w:val="Heading4Char"/>
    <w:uiPriority w:val="9"/>
    <w:semiHidden/>
    <w:unhideWhenUsed/>
    <w:qFormat/>
    <w:rsid w:val="004817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17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17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17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17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17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76A"/>
    <w:rPr>
      <w:rFonts w:ascii="Times New Roman" w:eastAsiaTheme="majorEastAsia" w:hAnsi="Times New Roman" w:cstheme="majorBidi"/>
      <w:color w:val="000000" w:themeColor="text1"/>
      <w:sz w:val="40"/>
      <w:szCs w:val="40"/>
    </w:rPr>
  </w:style>
  <w:style w:type="character" w:customStyle="1" w:styleId="Heading2Char">
    <w:name w:val="Heading 2 Char"/>
    <w:basedOn w:val="DefaultParagraphFont"/>
    <w:link w:val="Heading2"/>
    <w:uiPriority w:val="9"/>
    <w:rsid w:val="0048176A"/>
    <w:rPr>
      <w:rFonts w:ascii="Times New Roman" w:eastAsiaTheme="majorEastAsia" w:hAnsi="Times New Roman" w:cstheme="majorBidi"/>
      <w:color w:val="000000" w:themeColor="text1"/>
      <w:sz w:val="32"/>
      <w:szCs w:val="32"/>
    </w:rPr>
  </w:style>
  <w:style w:type="character" w:customStyle="1" w:styleId="Heading3Char">
    <w:name w:val="Heading 3 Char"/>
    <w:basedOn w:val="DefaultParagraphFont"/>
    <w:link w:val="Heading3"/>
    <w:uiPriority w:val="9"/>
    <w:rsid w:val="0048176A"/>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4817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17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17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17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17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176A"/>
    <w:rPr>
      <w:rFonts w:eastAsiaTheme="majorEastAsia" w:cstheme="majorBidi"/>
      <w:color w:val="272727" w:themeColor="text1" w:themeTint="D8"/>
    </w:rPr>
  </w:style>
  <w:style w:type="paragraph" w:styleId="Title">
    <w:name w:val="Title"/>
    <w:basedOn w:val="Normal"/>
    <w:next w:val="Normal"/>
    <w:link w:val="TitleChar"/>
    <w:uiPriority w:val="10"/>
    <w:qFormat/>
    <w:rsid w:val="004817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17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17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17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176A"/>
    <w:pPr>
      <w:spacing w:before="160"/>
      <w:jc w:val="center"/>
    </w:pPr>
    <w:rPr>
      <w:i/>
      <w:iCs/>
      <w:color w:val="404040" w:themeColor="text1" w:themeTint="BF"/>
    </w:rPr>
  </w:style>
  <w:style w:type="character" w:customStyle="1" w:styleId="QuoteChar">
    <w:name w:val="Quote Char"/>
    <w:basedOn w:val="DefaultParagraphFont"/>
    <w:link w:val="Quote"/>
    <w:uiPriority w:val="29"/>
    <w:rsid w:val="0048176A"/>
    <w:rPr>
      <w:i/>
      <w:iCs/>
      <w:color w:val="404040" w:themeColor="text1" w:themeTint="BF"/>
    </w:rPr>
  </w:style>
  <w:style w:type="paragraph" w:styleId="ListParagraph">
    <w:name w:val="List Paragraph"/>
    <w:basedOn w:val="Normal"/>
    <w:uiPriority w:val="34"/>
    <w:qFormat/>
    <w:rsid w:val="0048176A"/>
    <w:pPr>
      <w:ind w:left="720"/>
      <w:contextualSpacing/>
    </w:pPr>
  </w:style>
  <w:style w:type="character" w:styleId="IntenseEmphasis">
    <w:name w:val="Intense Emphasis"/>
    <w:basedOn w:val="DefaultParagraphFont"/>
    <w:uiPriority w:val="21"/>
    <w:qFormat/>
    <w:rsid w:val="0048176A"/>
    <w:rPr>
      <w:i/>
      <w:iCs/>
      <w:color w:val="0F4761" w:themeColor="accent1" w:themeShade="BF"/>
    </w:rPr>
  </w:style>
  <w:style w:type="paragraph" w:styleId="IntenseQuote">
    <w:name w:val="Intense Quote"/>
    <w:basedOn w:val="Normal"/>
    <w:next w:val="Normal"/>
    <w:link w:val="IntenseQuoteChar"/>
    <w:uiPriority w:val="30"/>
    <w:qFormat/>
    <w:rsid w:val="004817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176A"/>
    <w:rPr>
      <w:i/>
      <w:iCs/>
      <w:color w:val="0F4761" w:themeColor="accent1" w:themeShade="BF"/>
    </w:rPr>
  </w:style>
  <w:style w:type="character" w:styleId="IntenseReference">
    <w:name w:val="Intense Reference"/>
    <w:basedOn w:val="DefaultParagraphFont"/>
    <w:uiPriority w:val="32"/>
    <w:qFormat/>
    <w:rsid w:val="0048176A"/>
    <w:rPr>
      <w:b/>
      <w:bCs/>
      <w:smallCaps/>
      <w:color w:val="0F4761" w:themeColor="accent1" w:themeShade="BF"/>
      <w:spacing w:val="5"/>
    </w:rPr>
  </w:style>
  <w:style w:type="paragraph" w:customStyle="1" w:styleId="paragraph">
    <w:name w:val="paragraph"/>
    <w:basedOn w:val="Normal"/>
    <w:rsid w:val="0048176A"/>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48176A"/>
  </w:style>
  <w:style w:type="character" w:customStyle="1" w:styleId="eop">
    <w:name w:val="eop"/>
    <w:basedOn w:val="DefaultParagraphFont"/>
    <w:rsid w:val="0048176A"/>
  </w:style>
  <w:style w:type="character" w:customStyle="1" w:styleId="wacimagecontainer">
    <w:name w:val="wacimagecontainer"/>
    <w:basedOn w:val="DefaultParagraphFont"/>
    <w:rsid w:val="0048176A"/>
  </w:style>
  <w:style w:type="character" w:styleId="Strong">
    <w:name w:val="Strong"/>
    <w:basedOn w:val="DefaultParagraphFont"/>
    <w:uiPriority w:val="22"/>
    <w:qFormat/>
    <w:rsid w:val="0048176A"/>
    <w:rPr>
      <w:b/>
      <w:bCs/>
    </w:rPr>
  </w:style>
  <w:style w:type="paragraph" w:styleId="NoSpacing">
    <w:name w:val="No Spacing"/>
    <w:uiPriority w:val="1"/>
    <w:qFormat/>
    <w:rsid w:val="0048176A"/>
    <w:pPr>
      <w:spacing w:after="0" w:line="240" w:lineRule="auto"/>
      <w:jc w:val="both"/>
    </w:pPr>
    <w:rPr>
      <w:rFonts w:ascii="Times New Roman" w:hAnsi="Times New Roman"/>
      <w:color w:val="000000" w:themeColor="text1"/>
      <w:sz w:val="28"/>
    </w:rPr>
  </w:style>
  <w:style w:type="table" w:styleId="TableGrid">
    <w:name w:val="Table Grid"/>
    <w:basedOn w:val="TableNormal"/>
    <w:uiPriority w:val="59"/>
    <w:rsid w:val="0048176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48176A"/>
    <w:pPr>
      <w:spacing w:before="100" w:beforeAutospacing="1" w:after="100" w:afterAutospacing="1" w:line="240" w:lineRule="auto"/>
    </w:pPr>
    <w:rPr>
      <w:rFonts w:ascii="Times New Roman" w:eastAsia="Times New Roman" w:hAnsi="Times New Roman" w:cs="Times New Roman"/>
      <w:kern w:val="0"/>
      <w14:ligatures w14:val="none"/>
    </w:rPr>
  </w:style>
  <w:style w:type="table" w:customStyle="1" w:styleId="TableGrid0">
    <w:name w:val="TableGrid"/>
    <w:rsid w:val="0048176A"/>
    <w:pPr>
      <w:spacing w:after="0" w:line="240" w:lineRule="auto"/>
    </w:pPr>
    <w:rPr>
      <w:rFonts w:eastAsiaTheme="minorEastAsia"/>
    </w:rPr>
    <w:tblPr>
      <w:tblCellMar>
        <w:top w:w="0" w:type="dxa"/>
        <w:left w:w="0" w:type="dxa"/>
        <w:bottom w:w="0" w:type="dxa"/>
        <w:right w:w="0" w:type="dxa"/>
      </w:tblCellMar>
    </w:tblPr>
  </w:style>
  <w:style w:type="character" w:customStyle="1" w:styleId="mord">
    <w:name w:val="mord"/>
    <w:basedOn w:val="DefaultParagraphFont"/>
    <w:rsid w:val="0048176A"/>
  </w:style>
  <w:style w:type="character" w:customStyle="1" w:styleId="mopen">
    <w:name w:val="mopen"/>
    <w:basedOn w:val="DefaultParagraphFont"/>
    <w:rsid w:val="0048176A"/>
  </w:style>
  <w:style w:type="character" w:customStyle="1" w:styleId="mpunct">
    <w:name w:val="mpunct"/>
    <w:basedOn w:val="DefaultParagraphFont"/>
    <w:rsid w:val="0048176A"/>
  </w:style>
  <w:style w:type="character" w:customStyle="1" w:styleId="mclose">
    <w:name w:val="mclose"/>
    <w:basedOn w:val="DefaultParagraphFont"/>
    <w:rsid w:val="0048176A"/>
  </w:style>
  <w:style w:type="character" w:customStyle="1" w:styleId="mrel">
    <w:name w:val="mrel"/>
    <w:basedOn w:val="DefaultParagraphFont"/>
    <w:rsid w:val="0048176A"/>
  </w:style>
  <w:style w:type="character" w:customStyle="1" w:styleId="mbin">
    <w:name w:val="mbin"/>
    <w:basedOn w:val="DefaultParagraphFont"/>
    <w:rsid w:val="0048176A"/>
  </w:style>
  <w:style w:type="character" w:customStyle="1" w:styleId="mop">
    <w:name w:val="mop"/>
    <w:basedOn w:val="DefaultParagraphFont"/>
    <w:rsid w:val="0048176A"/>
  </w:style>
  <w:style w:type="character" w:styleId="Hyperlink">
    <w:name w:val="Hyperlink"/>
    <w:basedOn w:val="DefaultParagraphFont"/>
    <w:uiPriority w:val="99"/>
    <w:unhideWhenUsed/>
    <w:rsid w:val="0048176A"/>
    <w:rPr>
      <w:color w:val="0000FF"/>
      <w:u w:val="single"/>
    </w:rPr>
  </w:style>
  <w:style w:type="character" w:styleId="HTMLCode">
    <w:name w:val="HTML Code"/>
    <w:basedOn w:val="DefaultParagraphFont"/>
    <w:uiPriority w:val="99"/>
    <w:semiHidden/>
    <w:unhideWhenUsed/>
    <w:rsid w:val="0048176A"/>
    <w:rPr>
      <w:rFonts w:ascii="Courier New" w:eastAsia="Times New Roman" w:hAnsi="Courier New" w:cs="Courier New"/>
      <w:sz w:val="20"/>
      <w:szCs w:val="20"/>
    </w:rPr>
  </w:style>
  <w:style w:type="paragraph" w:styleId="Revision">
    <w:name w:val="Revision"/>
    <w:hidden/>
    <w:uiPriority w:val="99"/>
    <w:semiHidden/>
    <w:rsid w:val="0048176A"/>
    <w:pPr>
      <w:spacing w:after="0" w:line="240" w:lineRule="auto"/>
    </w:pPr>
  </w:style>
  <w:style w:type="paragraph" w:styleId="TOCHeading">
    <w:name w:val="TOC Heading"/>
    <w:basedOn w:val="Heading1"/>
    <w:next w:val="Normal"/>
    <w:uiPriority w:val="39"/>
    <w:unhideWhenUsed/>
    <w:qFormat/>
    <w:rsid w:val="00041A8C"/>
    <w:pPr>
      <w:spacing w:after="0" w:line="276" w:lineRule="auto"/>
      <w:outlineLvl w:val="9"/>
    </w:pPr>
    <w:rPr>
      <w:rFonts w:asciiTheme="majorHAnsi" w:hAnsiTheme="majorHAnsi"/>
      <w:b/>
      <w:bCs/>
      <w:color w:val="0F4761" w:themeColor="accent1" w:themeShade="BF"/>
      <w:kern w:val="0"/>
      <w:sz w:val="28"/>
      <w:szCs w:val="28"/>
      <w14:ligatures w14:val="none"/>
    </w:rPr>
  </w:style>
  <w:style w:type="paragraph" w:styleId="TOC1">
    <w:name w:val="toc 1"/>
    <w:basedOn w:val="Normal"/>
    <w:next w:val="Normal"/>
    <w:autoRedefine/>
    <w:uiPriority w:val="39"/>
    <w:unhideWhenUsed/>
    <w:rsid w:val="00041A8C"/>
    <w:pPr>
      <w:spacing w:before="120" w:after="0"/>
    </w:pPr>
    <w:rPr>
      <w:b/>
      <w:bCs/>
      <w:i/>
      <w:iCs/>
    </w:rPr>
  </w:style>
  <w:style w:type="paragraph" w:styleId="TOC3">
    <w:name w:val="toc 3"/>
    <w:basedOn w:val="Normal"/>
    <w:next w:val="Normal"/>
    <w:autoRedefine/>
    <w:uiPriority w:val="39"/>
    <w:unhideWhenUsed/>
    <w:rsid w:val="00041A8C"/>
    <w:pPr>
      <w:spacing w:after="0"/>
      <w:ind w:left="480"/>
    </w:pPr>
    <w:rPr>
      <w:sz w:val="20"/>
      <w:szCs w:val="20"/>
    </w:rPr>
  </w:style>
  <w:style w:type="paragraph" w:styleId="TOC2">
    <w:name w:val="toc 2"/>
    <w:basedOn w:val="Normal"/>
    <w:next w:val="Normal"/>
    <w:autoRedefine/>
    <w:uiPriority w:val="39"/>
    <w:unhideWhenUsed/>
    <w:rsid w:val="00041A8C"/>
    <w:pPr>
      <w:spacing w:before="120" w:after="0"/>
      <w:ind w:left="240"/>
    </w:pPr>
    <w:rPr>
      <w:b/>
      <w:bCs/>
      <w:sz w:val="22"/>
      <w:szCs w:val="22"/>
    </w:rPr>
  </w:style>
  <w:style w:type="paragraph" w:styleId="TOC4">
    <w:name w:val="toc 4"/>
    <w:basedOn w:val="Normal"/>
    <w:next w:val="Normal"/>
    <w:autoRedefine/>
    <w:uiPriority w:val="39"/>
    <w:semiHidden/>
    <w:unhideWhenUsed/>
    <w:rsid w:val="00041A8C"/>
    <w:pPr>
      <w:spacing w:after="0"/>
      <w:ind w:left="720"/>
    </w:pPr>
    <w:rPr>
      <w:sz w:val="20"/>
      <w:szCs w:val="20"/>
    </w:rPr>
  </w:style>
  <w:style w:type="paragraph" w:styleId="TOC5">
    <w:name w:val="toc 5"/>
    <w:basedOn w:val="Normal"/>
    <w:next w:val="Normal"/>
    <w:autoRedefine/>
    <w:uiPriority w:val="39"/>
    <w:semiHidden/>
    <w:unhideWhenUsed/>
    <w:rsid w:val="00041A8C"/>
    <w:pPr>
      <w:spacing w:after="0"/>
      <w:ind w:left="960"/>
    </w:pPr>
    <w:rPr>
      <w:sz w:val="20"/>
      <w:szCs w:val="20"/>
    </w:rPr>
  </w:style>
  <w:style w:type="paragraph" w:styleId="TOC6">
    <w:name w:val="toc 6"/>
    <w:basedOn w:val="Normal"/>
    <w:next w:val="Normal"/>
    <w:autoRedefine/>
    <w:uiPriority w:val="39"/>
    <w:semiHidden/>
    <w:unhideWhenUsed/>
    <w:rsid w:val="00041A8C"/>
    <w:pPr>
      <w:spacing w:after="0"/>
      <w:ind w:left="1200"/>
    </w:pPr>
    <w:rPr>
      <w:sz w:val="20"/>
      <w:szCs w:val="20"/>
    </w:rPr>
  </w:style>
  <w:style w:type="paragraph" w:styleId="TOC7">
    <w:name w:val="toc 7"/>
    <w:basedOn w:val="Normal"/>
    <w:next w:val="Normal"/>
    <w:autoRedefine/>
    <w:uiPriority w:val="39"/>
    <w:semiHidden/>
    <w:unhideWhenUsed/>
    <w:rsid w:val="00041A8C"/>
    <w:pPr>
      <w:spacing w:after="0"/>
      <w:ind w:left="1440"/>
    </w:pPr>
    <w:rPr>
      <w:sz w:val="20"/>
      <w:szCs w:val="20"/>
    </w:rPr>
  </w:style>
  <w:style w:type="paragraph" w:styleId="TOC8">
    <w:name w:val="toc 8"/>
    <w:basedOn w:val="Normal"/>
    <w:next w:val="Normal"/>
    <w:autoRedefine/>
    <w:uiPriority w:val="39"/>
    <w:semiHidden/>
    <w:unhideWhenUsed/>
    <w:rsid w:val="00041A8C"/>
    <w:pPr>
      <w:spacing w:after="0"/>
      <w:ind w:left="1680"/>
    </w:pPr>
    <w:rPr>
      <w:sz w:val="20"/>
      <w:szCs w:val="20"/>
    </w:rPr>
  </w:style>
  <w:style w:type="paragraph" w:styleId="TOC9">
    <w:name w:val="toc 9"/>
    <w:basedOn w:val="Normal"/>
    <w:next w:val="Normal"/>
    <w:autoRedefine/>
    <w:uiPriority w:val="39"/>
    <w:semiHidden/>
    <w:unhideWhenUsed/>
    <w:rsid w:val="00041A8C"/>
    <w:pPr>
      <w:spacing w:after="0"/>
      <w:ind w:left="1920"/>
    </w:pPr>
    <w:rPr>
      <w:sz w:val="20"/>
      <w:szCs w:val="20"/>
    </w:rPr>
  </w:style>
  <w:style w:type="paragraph" w:styleId="Header">
    <w:name w:val="header"/>
    <w:basedOn w:val="Normal"/>
    <w:link w:val="HeaderChar"/>
    <w:uiPriority w:val="99"/>
    <w:unhideWhenUsed/>
    <w:rsid w:val="008248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8E3"/>
  </w:style>
  <w:style w:type="paragraph" w:styleId="Footer">
    <w:name w:val="footer"/>
    <w:basedOn w:val="Normal"/>
    <w:link w:val="FooterChar"/>
    <w:uiPriority w:val="99"/>
    <w:unhideWhenUsed/>
    <w:rsid w:val="008248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8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5CAB8E2-FDCD-FA40-893E-2C8D384B8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45</Pages>
  <Words>10727</Words>
  <Characters>61144</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KRISHNA KANCHARAPU</dc:creator>
  <cp:keywords/>
  <dc:description/>
  <cp:lastModifiedBy>VAMSI KRISHNA KANCHARAPU</cp:lastModifiedBy>
  <cp:revision>22</cp:revision>
  <dcterms:created xsi:type="dcterms:W3CDTF">2025-09-02T01:41:00Z</dcterms:created>
  <dcterms:modified xsi:type="dcterms:W3CDTF">2025-09-02T02:49:00Z</dcterms:modified>
</cp:coreProperties>
</file>